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3F11B" w14:textId="77777777" w:rsidR="00385F56" w:rsidRDefault="009E7D8A">
      <w:pPr>
        <w:pStyle w:val="Textoindependiente"/>
        <w:ind w:left="100"/>
        <w:rPr>
          <w:rFonts w:ascii="Times New Roman"/>
          <w:sz w:val="20"/>
        </w:rPr>
      </w:pPr>
      <w:bookmarkStart w:id="0" w:name="_Hlk89858171"/>
      <w:r>
        <w:rPr>
          <w:rFonts w:ascii="Times New Roman"/>
          <w:noProof/>
          <w:sz w:val="20"/>
        </w:rPr>
        <w:drawing>
          <wp:inline distT="0" distB="0" distL="0" distR="0" wp14:anchorId="633E4862" wp14:editId="676BC2F9">
            <wp:extent cx="1328085" cy="1089469"/>
            <wp:effectExtent l="0" t="0" r="0" b="0"/>
            <wp:docPr id="1" name="image1.jpeg" descr="REITERA LA UNAM MEDIDAS ANTE CONTINGENCIA AMBIENTAL | Unam escu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328085" cy="1089469"/>
                    </a:xfrm>
                    <a:prstGeom prst="rect">
                      <a:avLst/>
                    </a:prstGeom>
                  </pic:spPr>
                </pic:pic>
              </a:graphicData>
            </a:graphic>
          </wp:inline>
        </w:drawing>
      </w:r>
    </w:p>
    <w:p w14:paraId="27459C9C" w14:textId="77777777" w:rsidR="00385F56" w:rsidRPr="00F436A0" w:rsidRDefault="009E7D8A">
      <w:pPr>
        <w:spacing w:before="81" w:line="700" w:lineRule="auto"/>
        <w:ind w:left="1852" w:right="1890"/>
        <w:jc w:val="center"/>
        <w:rPr>
          <w:rFonts w:ascii="Arial" w:hAnsi="Arial" w:cs="Arial"/>
          <w:sz w:val="32"/>
          <w:szCs w:val="32"/>
        </w:rPr>
      </w:pPr>
      <w:r w:rsidRPr="00F436A0">
        <w:rPr>
          <w:rFonts w:ascii="Arial" w:hAnsi="Arial" w:cs="Arial"/>
          <w:sz w:val="32"/>
          <w:szCs w:val="32"/>
        </w:rPr>
        <w:t>UNIVERSIDAD NACIONAL AUTÓNOMA MÉXICO</w:t>
      </w:r>
      <w:r w:rsidRPr="00F436A0">
        <w:rPr>
          <w:rFonts w:ascii="Arial" w:hAnsi="Arial" w:cs="Arial"/>
          <w:spacing w:val="-92"/>
          <w:sz w:val="32"/>
          <w:szCs w:val="32"/>
        </w:rPr>
        <w:t xml:space="preserve"> </w:t>
      </w:r>
      <w:r w:rsidRPr="00F436A0">
        <w:rPr>
          <w:rFonts w:ascii="Arial" w:hAnsi="Arial" w:cs="Arial"/>
          <w:sz w:val="32"/>
          <w:szCs w:val="32"/>
        </w:rPr>
        <w:t>FACULTAD</w:t>
      </w:r>
      <w:r w:rsidRPr="00F436A0">
        <w:rPr>
          <w:rFonts w:ascii="Arial" w:hAnsi="Arial" w:cs="Arial"/>
          <w:spacing w:val="-2"/>
          <w:sz w:val="32"/>
          <w:szCs w:val="32"/>
        </w:rPr>
        <w:t xml:space="preserve"> </w:t>
      </w:r>
      <w:r w:rsidRPr="00F436A0">
        <w:rPr>
          <w:rFonts w:ascii="Arial" w:hAnsi="Arial" w:cs="Arial"/>
          <w:sz w:val="32"/>
          <w:szCs w:val="32"/>
        </w:rPr>
        <w:t>DE</w:t>
      </w:r>
      <w:r w:rsidRPr="00F436A0">
        <w:rPr>
          <w:rFonts w:ascii="Arial" w:hAnsi="Arial" w:cs="Arial"/>
          <w:spacing w:val="-1"/>
          <w:sz w:val="32"/>
          <w:szCs w:val="32"/>
        </w:rPr>
        <w:t xml:space="preserve"> </w:t>
      </w:r>
      <w:r w:rsidRPr="00F436A0">
        <w:rPr>
          <w:rFonts w:ascii="Arial" w:hAnsi="Arial" w:cs="Arial"/>
          <w:sz w:val="32"/>
          <w:szCs w:val="32"/>
        </w:rPr>
        <w:t>INGENIERÍA</w:t>
      </w:r>
    </w:p>
    <w:p w14:paraId="3495D3A1" w14:textId="245C7618" w:rsidR="00385F56" w:rsidRPr="00F436A0" w:rsidRDefault="009E7D8A" w:rsidP="00F436A0">
      <w:pPr>
        <w:jc w:val="center"/>
        <w:rPr>
          <w:rFonts w:ascii="Arial" w:hAnsi="Arial" w:cs="Arial"/>
          <w:sz w:val="32"/>
          <w:szCs w:val="32"/>
        </w:rPr>
      </w:pPr>
      <w:r w:rsidRPr="00F436A0">
        <w:rPr>
          <w:rFonts w:ascii="Arial" w:hAnsi="Arial" w:cs="Arial"/>
          <w:sz w:val="32"/>
          <w:szCs w:val="32"/>
        </w:rPr>
        <w:t>COMPUTACION</w:t>
      </w:r>
      <w:r w:rsidRPr="00F436A0">
        <w:rPr>
          <w:rFonts w:ascii="Arial" w:hAnsi="Arial" w:cs="Arial"/>
          <w:spacing w:val="-4"/>
          <w:sz w:val="32"/>
          <w:szCs w:val="32"/>
        </w:rPr>
        <w:t xml:space="preserve"> </w:t>
      </w:r>
      <w:r w:rsidRPr="00F436A0">
        <w:rPr>
          <w:rFonts w:ascii="Arial" w:hAnsi="Arial" w:cs="Arial"/>
          <w:sz w:val="32"/>
          <w:szCs w:val="32"/>
        </w:rPr>
        <w:t>GRAFICA</w:t>
      </w:r>
      <w:r w:rsidRPr="00F436A0">
        <w:rPr>
          <w:rFonts w:ascii="Arial" w:hAnsi="Arial" w:cs="Arial"/>
          <w:spacing w:val="-5"/>
          <w:sz w:val="32"/>
          <w:szCs w:val="32"/>
        </w:rPr>
        <w:t xml:space="preserve"> </w:t>
      </w:r>
      <w:r w:rsidRPr="00F436A0">
        <w:rPr>
          <w:rFonts w:ascii="Arial" w:hAnsi="Arial" w:cs="Arial"/>
          <w:sz w:val="32"/>
          <w:szCs w:val="32"/>
        </w:rPr>
        <w:t>E</w:t>
      </w:r>
      <w:r w:rsidRPr="00F436A0">
        <w:rPr>
          <w:rFonts w:ascii="Arial" w:hAnsi="Arial" w:cs="Arial"/>
          <w:spacing w:val="-2"/>
          <w:sz w:val="32"/>
          <w:szCs w:val="32"/>
        </w:rPr>
        <w:t xml:space="preserve"> </w:t>
      </w:r>
      <w:r w:rsidRPr="00F436A0">
        <w:rPr>
          <w:rFonts w:ascii="Arial" w:hAnsi="Arial" w:cs="Arial"/>
          <w:sz w:val="32"/>
          <w:szCs w:val="32"/>
        </w:rPr>
        <w:t xml:space="preserve">INTERACCION </w:t>
      </w:r>
      <w:r w:rsidR="00FD0CDD" w:rsidRPr="00F436A0">
        <w:rPr>
          <w:rFonts w:ascii="Arial" w:hAnsi="Arial" w:cs="Arial"/>
          <w:sz w:val="32"/>
          <w:szCs w:val="32"/>
        </w:rPr>
        <w:t xml:space="preserve">                                             </w:t>
      </w:r>
      <w:r w:rsidR="00F436A0" w:rsidRPr="00F436A0">
        <w:rPr>
          <w:rFonts w:ascii="Arial" w:hAnsi="Arial" w:cs="Arial"/>
          <w:sz w:val="32"/>
          <w:szCs w:val="32"/>
        </w:rPr>
        <w:t xml:space="preserve">                                                                                                                                       </w:t>
      </w:r>
      <w:r w:rsidR="00F436A0">
        <w:rPr>
          <w:rFonts w:ascii="Arial" w:hAnsi="Arial" w:cs="Arial"/>
          <w:sz w:val="32"/>
          <w:szCs w:val="32"/>
        </w:rPr>
        <w:t xml:space="preserve">  </w:t>
      </w:r>
      <w:r w:rsidRPr="00F436A0">
        <w:rPr>
          <w:rFonts w:ascii="Arial" w:hAnsi="Arial" w:cs="Arial"/>
          <w:sz w:val="32"/>
          <w:szCs w:val="32"/>
        </w:rPr>
        <w:t>HUMANO–</w:t>
      </w:r>
      <w:r w:rsidRPr="00F436A0">
        <w:rPr>
          <w:rFonts w:ascii="Arial" w:hAnsi="Arial" w:cs="Arial"/>
          <w:spacing w:val="-1"/>
          <w:sz w:val="32"/>
          <w:szCs w:val="32"/>
        </w:rPr>
        <w:t xml:space="preserve"> </w:t>
      </w:r>
      <w:r w:rsidRPr="00F436A0">
        <w:rPr>
          <w:rFonts w:ascii="Arial" w:hAnsi="Arial" w:cs="Arial"/>
          <w:sz w:val="32"/>
          <w:szCs w:val="32"/>
        </w:rPr>
        <w:t>COMPUTADORA</w:t>
      </w:r>
    </w:p>
    <w:p w14:paraId="72E4A1D9" w14:textId="77777777" w:rsidR="00385F56" w:rsidRPr="00F436A0" w:rsidRDefault="00385F56">
      <w:pPr>
        <w:pStyle w:val="Textoindependiente"/>
        <w:rPr>
          <w:rFonts w:ascii="Arial" w:hAnsi="Arial" w:cs="Arial"/>
          <w:sz w:val="32"/>
          <w:szCs w:val="32"/>
        </w:rPr>
      </w:pPr>
    </w:p>
    <w:p w14:paraId="0B362EC5" w14:textId="62EECE00" w:rsidR="00FD0CDD" w:rsidRPr="00F436A0" w:rsidRDefault="00FD0CDD" w:rsidP="00FD0CDD">
      <w:pPr>
        <w:pStyle w:val="Ttulo2"/>
        <w:shd w:val="clear" w:color="auto" w:fill="FFFFFF"/>
        <w:spacing w:before="300" w:after="150"/>
        <w:jc w:val="center"/>
        <w:rPr>
          <w:rFonts w:ascii="Arial" w:hAnsi="Arial" w:cs="Arial"/>
          <w:color w:val="auto"/>
          <w:sz w:val="32"/>
          <w:szCs w:val="32"/>
        </w:rPr>
      </w:pPr>
      <w:r w:rsidRPr="00F436A0">
        <w:rPr>
          <w:rFonts w:ascii="Arial" w:hAnsi="Arial" w:cs="Arial"/>
          <w:color w:val="auto"/>
          <w:sz w:val="32"/>
          <w:szCs w:val="32"/>
        </w:rPr>
        <w:t xml:space="preserve">       ARTURO PÉREZ DE LA CRUZ </w:t>
      </w:r>
      <w:r w:rsidRPr="00F436A0">
        <w:rPr>
          <w:rFonts w:ascii="Arial" w:hAnsi="Arial" w:cs="Arial"/>
          <w:color w:val="auto"/>
          <w:sz w:val="32"/>
          <w:szCs w:val="32"/>
        </w:rPr>
        <w:tab/>
      </w:r>
    </w:p>
    <w:p w14:paraId="7E61AF9C" w14:textId="77777777" w:rsidR="00FD0CDD" w:rsidRPr="00F436A0" w:rsidRDefault="00FD0CDD" w:rsidP="00FD0CDD">
      <w:pPr>
        <w:rPr>
          <w:rFonts w:ascii="Arial" w:hAnsi="Arial" w:cs="Arial"/>
          <w:sz w:val="32"/>
          <w:szCs w:val="32"/>
        </w:rPr>
      </w:pPr>
    </w:p>
    <w:p w14:paraId="48220448" w14:textId="45C755DF" w:rsidR="00385F56" w:rsidRPr="00F436A0" w:rsidRDefault="009E7D8A">
      <w:pPr>
        <w:spacing w:before="304" w:line="720" w:lineRule="auto"/>
        <w:ind w:left="1842" w:right="1890"/>
        <w:jc w:val="center"/>
        <w:rPr>
          <w:rFonts w:ascii="Arial" w:hAnsi="Arial" w:cs="Arial"/>
          <w:sz w:val="32"/>
          <w:szCs w:val="32"/>
        </w:rPr>
      </w:pPr>
      <w:r w:rsidRPr="00F436A0">
        <w:rPr>
          <w:rFonts w:ascii="Arial" w:hAnsi="Arial" w:cs="Arial"/>
          <w:sz w:val="32"/>
          <w:szCs w:val="32"/>
        </w:rPr>
        <w:t>PROYECTO</w:t>
      </w:r>
      <w:r w:rsidRPr="00F436A0">
        <w:rPr>
          <w:rFonts w:ascii="Arial" w:hAnsi="Arial" w:cs="Arial"/>
          <w:spacing w:val="-3"/>
          <w:sz w:val="32"/>
          <w:szCs w:val="32"/>
        </w:rPr>
        <w:t xml:space="preserve"> </w:t>
      </w:r>
      <w:r w:rsidRPr="00F436A0">
        <w:rPr>
          <w:rFonts w:ascii="Arial" w:hAnsi="Arial" w:cs="Arial"/>
          <w:sz w:val="32"/>
          <w:szCs w:val="32"/>
        </w:rPr>
        <w:t>FINAL</w:t>
      </w:r>
    </w:p>
    <w:p w14:paraId="744982CA" w14:textId="6154273D" w:rsidR="00F436A0" w:rsidRDefault="00F436A0">
      <w:pPr>
        <w:spacing w:line="715" w:lineRule="auto"/>
        <w:ind w:left="3196" w:right="3233" w:firstLine="1"/>
        <w:jc w:val="center"/>
        <w:rPr>
          <w:rFonts w:ascii="Arial" w:hAnsi="Arial" w:cs="Arial"/>
          <w:sz w:val="32"/>
          <w:szCs w:val="32"/>
        </w:rPr>
      </w:pPr>
      <w:r>
        <w:rPr>
          <w:rFonts w:ascii="Arial" w:hAnsi="Arial" w:cs="Arial"/>
          <w:sz w:val="32"/>
          <w:szCs w:val="32"/>
        </w:rPr>
        <w:t xml:space="preserve">MANUAL </w:t>
      </w:r>
      <w:r w:rsidR="00C90CB2">
        <w:rPr>
          <w:rFonts w:ascii="Arial" w:hAnsi="Arial" w:cs="Arial"/>
          <w:sz w:val="32"/>
          <w:szCs w:val="32"/>
        </w:rPr>
        <w:t>DE USUARIO</w:t>
      </w:r>
    </w:p>
    <w:p w14:paraId="15BA7840" w14:textId="40897490" w:rsidR="00FD0CDD" w:rsidRPr="00F436A0" w:rsidRDefault="009E7D8A">
      <w:pPr>
        <w:spacing w:line="715" w:lineRule="auto"/>
        <w:ind w:left="3196" w:right="3233" w:firstLine="1"/>
        <w:jc w:val="center"/>
        <w:rPr>
          <w:rFonts w:ascii="Arial" w:hAnsi="Arial" w:cs="Arial"/>
          <w:spacing w:val="-93"/>
          <w:sz w:val="32"/>
          <w:szCs w:val="32"/>
        </w:rPr>
      </w:pPr>
      <w:r w:rsidRPr="00F436A0">
        <w:rPr>
          <w:rFonts w:ascii="Arial" w:hAnsi="Arial" w:cs="Arial"/>
          <w:sz w:val="32"/>
          <w:szCs w:val="32"/>
        </w:rPr>
        <w:t>NAVARRO OSORIO ARMANDO</w:t>
      </w:r>
      <w:r w:rsidRPr="00F436A0">
        <w:rPr>
          <w:rFonts w:ascii="Arial" w:hAnsi="Arial" w:cs="Arial"/>
          <w:spacing w:val="-93"/>
          <w:sz w:val="32"/>
          <w:szCs w:val="32"/>
        </w:rPr>
        <w:t xml:space="preserve"> </w:t>
      </w:r>
    </w:p>
    <w:p w14:paraId="0576F1A4" w14:textId="097D21B5" w:rsidR="00FD0CDD" w:rsidRPr="00F436A0" w:rsidRDefault="00FD0CDD">
      <w:pPr>
        <w:spacing w:line="715" w:lineRule="auto"/>
        <w:ind w:left="3196" w:right="3233" w:firstLine="1"/>
        <w:jc w:val="center"/>
        <w:rPr>
          <w:rFonts w:ascii="Arial" w:hAnsi="Arial" w:cs="Arial"/>
          <w:spacing w:val="-93"/>
          <w:sz w:val="32"/>
          <w:szCs w:val="32"/>
        </w:rPr>
      </w:pPr>
      <w:r w:rsidRPr="00F436A0">
        <w:rPr>
          <w:rFonts w:ascii="Arial" w:hAnsi="Arial" w:cs="Arial"/>
          <w:sz w:val="32"/>
          <w:szCs w:val="32"/>
        </w:rPr>
        <w:t>ROMERO</w:t>
      </w:r>
      <w:r w:rsidRPr="00F436A0">
        <w:rPr>
          <w:rFonts w:ascii="Arial" w:hAnsi="Arial" w:cs="Arial"/>
          <w:spacing w:val="-7"/>
          <w:sz w:val="32"/>
          <w:szCs w:val="32"/>
        </w:rPr>
        <w:t xml:space="preserve"> </w:t>
      </w:r>
      <w:r w:rsidRPr="00F436A0">
        <w:rPr>
          <w:rFonts w:ascii="Arial" w:hAnsi="Arial" w:cs="Arial"/>
          <w:sz w:val="32"/>
          <w:szCs w:val="32"/>
        </w:rPr>
        <w:t>LARES</w:t>
      </w:r>
      <w:r w:rsidRPr="00F436A0">
        <w:rPr>
          <w:rFonts w:ascii="Arial" w:hAnsi="Arial" w:cs="Arial"/>
          <w:spacing w:val="-6"/>
          <w:sz w:val="32"/>
          <w:szCs w:val="32"/>
        </w:rPr>
        <w:t xml:space="preserve"> </w:t>
      </w:r>
      <w:r w:rsidRPr="00F436A0">
        <w:rPr>
          <w:rFonts w:ascii="Arial" w:hAnsi="Arial" w:cs="Arial"/>
          <w:sz w:val="32"/>
          <w:szCs w:val="32"/>
        </w:rPr>
        <w:t>LUIS</w:t>
      </w:r>
      <w:r w:rsidRPr="00F436A0">
        <w:rPr>
          <w:rFonts w:ascii="Arial" w:hAnsi="Arial" w:cs="Arial"/>
          <w:spacing w:val="-6"/>
          <w:sz w:val="32"/>
          <w:szCs w:val="32"/>
        </w:rPr>
        <w:t xml:space="preserve"> </w:t>
      </w:r>
      <w:r w:rsidRPr="00F436A0">
        <w:rPr>
          <w:rFonts w:ascii="Arial" w:hAnsi="Arial" w:cs="Arial"/>
          <w:sz w:val="32"/>
          <w:szCs w:val="32"/>
        </w:rPr>
        <w:t>DANIEL</w:t>
      </w:r>
    </w:p>
    <w:p w14:paraId="3D549D6E" w14:textId="77777777" w:rsidR="00431D1E" w:rsidRDefault="00431D1E" w:rsidP="00431D1E">
      <w:pPr>
        <w:pStyle w:val="Ttulo"/>
        <w:rPr>
          <w:rFonts w:ascii="Arial" w:hAnsi="Arial" w:cs="Arial"/>
          <w:sz w:val="32"/>
          <w:szCs w:val="32"/>
        </w:rPr>
      </w:pPr>
      <w:r>
        <w:rPr>
          <w:noProof/>
        </w:rPr>
        <w:drawing>
          <wp:anchor distT="0" distB="0" distL="0" distR="0" simplePos="0" relativeHeight="251660800" behindDoc="0" locked="0" layoutInCell="1" allowOverlap="1" wp14:anchorId="2C23AF76" wp14:editId="62D84DED">
            <wp:simplePos x="0" y="0"/>
            <wp:positionH relativeFrom="page">
              <wp:posOffset>5826155</wp:posOffset>
            </wp:positionH>
            <wp:positionV relativeFrom="paragraph">
              <wp:posOffset>894464</wp:posOffset>
            </wp:positionV>
            <wp:extent cx="1511137" cy="1285875"/>
            <wp:effectExtent l="0" t="0" r="0" b="0"/>
            <wp:wrapTopAndBottom/>
            <wp:docPr id="3" name="image2.png" descr="UNAM INGENIERIA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1511137" cy="1285875"/>
                    </a:xfrm>
                    <a:prstGeom prst="rect">
                      <a:avLst/>
                    </a:prstGeom>
                  </pic:spPr>
                </pic:pic>
              </a:graphicData>
            </a:graphic>
          </wp:anchor>
        </w:drawing>
      </w:r>
      <w:r w:rsidR="009E7D8A" w:rsidRPr="00F436A0">
        <w:rPr>
          <w:rFonts w:ascii="Arial" w:hAnsi="Arial" w:cs="Arial"/>
          <w:sz w:val="32"/>
          <w:szCs w:val="32"/>
        </w:rPr>
        <w:t>PERIODO: 2022-1</w:t>
      </w:r>
      <w:r w:rsidRPr="00431D1E">
        <w:rPr>
          <w:rFonts w:ascii="Arial" w:hAnsi="Arial" w:cs="Arial"/>
          <w:sz w:val="32"/>
          <w:szCs w:val="32"/>
        </w:rPr>
        <w:t xml:space="preserve"> </w:t>
      </w:r>
    </w:p>
    <w:p w14:paraId="0F850A46" w14:textId="77777777" w:rsidR="00431D1E" w:rsidRDefault="00431D1E" w:rsidP="00431D1E">
      <w:pPr>
        <w:pStyle w:val="Ttulo"/>
        <w:rPr>
          <w:rFonts w:ascii="Arial" w:hAnsi="Arial" w:cs="Arial"/>
          <w:sz w:val="32"/>
          <w:szCs w:val="32"/>
        </w:rPr>
      </w:pPr>
    </w:p>
    <w:p w14:paraId="64CE3F0C" w14:textId="72284FA9" w:rsidR="00431D1E" w:rsidRPr="00431D1E" w:rsidRDefault="00431D1E" w:rsidP="00431D1E">
      <w:pPr>
        <w:pStyle w:val="Ttulo"/>
        <w:rPr>
          <w:rFonts w:ascii="Arial" w:hAnsi="Arial" w:cs="Arial"/>
          <w:sz w:val="32"/>
          <w:szCs w:val="32"/>
        </w:rPr>
        <w:sectPr w:rsidR="00431D1E" w:rsidRPr="00431D1E" w:rsidSect="009E7D8A">
          <w:footerReference w:type="default" r:id="rId13"/>
          <w:type w:val="continuous"/>
          <w:pgSz w:w="12240" w:h="15840"/>
          <w:pgMar w:top="500" w:right="400" w:bottom="280" w:left="4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F436A0">
        <w:rPr>
          <w:rFonts w:ascii="Arial" w:hAnsi="Arial" w:cs="Arial"/>
          <w:sz w:val="32"/>
          <w:szCs w:val="32"/>
        </w:rPr>
        <w:t>CUIDAD</w:t>
      </w:r>
      <w:r w:rsidRPr="00F436A0">
        <w:rPr>
          <w:rFonts w:ascii="Arial" w:hAnsi="Arial" w:cs="Arial"/>
          <w:spacing w:val="-1"/>
          <w:sz w:val="32"/>
          <w:szCs w:val="32"/>
        </w:rPr>
        <w:t xml:space="preserve"> </w:t>
      </w:r>
      <w:r w:rsidRPr="00F436A0">
        <w:rPr>
          <w:rFonts w:ascii="Arial" w:hAnsi="Arial" w:cs="Arial"/>
          <w:sz w:val="32"/>
          <w:szCs w:val="32"/>
        </w:rPr>
        <w:t>DE</w:t>
      </w:r>
      <w:r w:rsidRPr="00F436A0">
        <w:rPr>
          <w:rFonts w:ascii="Arial" w:hAnsi="Arial" w:cs="Arial"/>
          <w:spacing w:val="-1"/>
          <w:sz w:val="32"/>
          <w:szCs w:val="32"/>
        </w:rPr>
        <w:t xml:space="preserve"> </w:t>
      </w:r>
      <w:r w:rsidRPr="00F436A0">
        <w:rPr>
          <w:rFonts w:ascii="Arial" w:hAnsi="Arial" w:cs="Arial"/>
          <w:sz w:val="32"/>
          <w:szCs w:val="32"/>
        </w:rPr>
        <w:t>MEXICO,</w:t>
      </w:r>
      <w:r w:rsidRPr="00F436A0">
        <w:rPr>
          <w:rFonts w:ascii="Arial" w:hAnsi="Arial" w:cs="Arial"/>
          <w:spacing w:val="-1"/>
          <w:sz w:val="32"/>
          <w:szCs w:val="32"/>
        </w:rPr>
        <w:t xml:space="preserve"> </w:t>
      </w:r>
      <w:r>
        <w:rPr>
          <w:rFonts w:ascii="Arial" w:hAnsi="Arial" w:cs="Arial"/>
          <w:spacing w:val="-1"/>
          <w:sz w:val="32"/>
          <w:szCs w:val="32"/>
        </w:rPr>
        <w:t xml:space="preserve">DICIEMBRE </w:t>
      </w:r>
      <w:r w:rsidRPr="00F436A0">
        <w:rPr>
          <w:rFonts w:ascii="Arial" w:hAnsi="Arial" w:cs="Arial"/>
          <w:sz w:val="32"/>
          <w:szCs w:val="32"/>
        </w:rPr>
        <w:t>DE</w:t>
      </w:r>
      <w:r w:rsidRPr="00F436A0">
        <w:rPr>
          <w:rFonts w:ascii="Arial" w:hAnsi="Arial" w:cs="Arial"/>
          <w:spacing w:val="-1"/>
          <w:sz w:val="32"/>
          <w:szCs w:val="32"/>
        </w:rPr>
        <w:t xml:space="preserve"> </w:t>
      </w:r>
      <w:r w:rsidRPr="00F436A0">
        <w:rPr>
          <w:rFonts w:ascii="Arial" w:hAnsi="Arial" w:cs="Arial"/>
          <w:sz w:val="32"/>
          <w:szCs w:val="32"/>
        </w:rPr>
        <w:t>2021</w:t>
      </w:r>
    </w:p>
    <w:bookmarkEnd w:id="0"/>
    <w:p w14:paraId="7B1677D2" w14:textId="2DEE91D2" w:rsidR="00F436A0" w:rsidRDefault="0038342D" w:rsidP="00431D1E">
      <w:pPr>
        <w:pStyle w:val="Ttulo2"/>
        <w:spacing w:before="80"/>
        <w:jc w:val="center"/>
        <w:rPr>
          <w:rFonts w:ascii="Arial" w:hAnsi="Arial" w:cs="Arial"/>
          <w:b/>
          <w:bCs/>
          <w:color w:val="auto"/>
          <w:sz w:val="32"/>
          <w:szCs w:val="32"/>
        </w:rPr>
      </w:pPr>
      <w:r>
        <w:rPr>
          <w:rFonts w:ascii="Arial" w:hAnsi="Arial" w:cs="Arial"/>
          <w:b/>
          <w:bCs/>
          <w:color w:val="auto"/>
          <w:sz w:val="32"/>
          <w:szCs w:val="32"/>
        </w:rPr>
        <w:lastRenderedPageBreak/>
        <w:t>OBJETIVO</w:t>
      </w:r>
    </w:p>
    <w:p w14:paraId="5A831D24" w14:textId="77777777" w:rsidR="00C90CB2" w:rsidRPr="00C90CB2" w:rsidRDefault="00C90CB2" w:rsidP="00C90CB2">
      <w:pPr>
        <w:jc w:val="both"/>
        <w:rPr>
          <w:rFonts w:ascii="Arial" w:hAnsi="Arial" w:cs="Arial"/>
          <w:color w:val="000000"/>
          <w:sz w:val="24"/>
          <w:szCs w:val="24"/>
        </w:rPr>
      </w:pPr>
      <w:r w:rsidRPr="00C90CB2">
        <w:rPr>
          <w:rFonts w:ascii="Arial" w:hAnsi="Arial" w:cs="Arial"/>
          <w:color w:val="365F91"/>
          <w:sz w:val="26"/>
          <w:szCs w:val="26"/>
        </w:rPr>
        <w:br/>
      </w:r>
      <w:r w:rsidRPr="00C90CB2">
        <w:rPr>
          <w:rFonts w:ascii="Arial" w:hAnsi="Arial" w:cs="Arial"/>
          <w:color w:val="000000"/>
          <w:sz w:val="24"/>
          <w:szCs w:val="24"/>
        </w:rPr>
        <w:t>• Con base en lo aprendido en las clases de teoría y el laboratorio, se deben aplicar</w:t>
      </w:r>
      <w:r w:rsidRPr="00C90CB2">
        <w:rPr>
          <w:rFonts w:ascii="Arial" w:hAnsi="Arial" w:cs="Arial"/>
          <w:color w:val="000000"/>
        </w:rPr>
        <w:t xml:space="preserve"> </w:t>
      </w:r>
      <w:r w:rsidRPr="00C90CB2">
        <w:rPr>
          <w:rFonts w:ascii="Arial" w:hAnsi="Arial" w:cs="Arial"/>
          <w:color w:val="000000"/>
          <w:sz w:val="24"/>
          <w:szCs w:val="24"/>
        </w:rPr>
        <w:t>los</w:t>
      </w:r>
      <w:r w:rsidRPr="00C90CB2">
        <w:rPr>
          <w:rFonts w:ascii="Arial" w:hAnsi="Arial" w:cs="Arial"/>
          <w:color w:val="000000"/>
          <w:sz w:val="24"/>
          <w:szCs w:val="24"/>
        </w:rPr>
        <w:t xml:space="preserve"> </w:t>
      </w:r>
      <w:r w:rsidRPr="00C90CB2">
        <w:rPr>
          <w:rFonts w:ascii="Arial" w:hAnsi="Arial" w:cs="Arial"/>
          <w:color w:val="000000"/>
          <w:sz w:val="24"/>
          <w:szCs w:val="24"/>
        </w:rPr>
        <w:t>conocimientos y las herramientas para lograr crear un recorrido virtual en 3D,</w:t>
      </w:r>
      <w:r w:rsidRPr="00C90CB2">
        <w:rPr>
          <w:rFonts w:ascii="Arial" w:hAnsi="Arial" w:cs="Arial"/>
          <w:color w:val="000000"/>
        </w:rPr>
        <w:t xml:space="preserve"> </w:t>
      </w:r>
      <w:r w:rsidRPr="00C90CB2">
        <w:rPr>
          <w:rFonts w:ascii="Arial" w:hAnsi="Arial" w:cs="Arial"/>
          <w:color w:val="000000"/>
          <w:sz w:val="24"/>
          <w:szCs w:val="24"/>
        </w:rPr>
        <w:t>donde se puedan observar 5 animaciones complejas, usando las técnicas de</w:t>
      </w:r>
      <w:r w:rsidRPr="00C90CB2">
        <w:rPr>
          <w:rFonts w:ascii="Arial" w:hAnsi="Arial" w:cs="Arial"/>
          <w:color w:val="000000"/>
        </w:rPr>
        <w:t xml:space="preserve"> </w:t>
      </w:r>
      <w:r w:rsidRPr="00C90CB2">
        <w:rPr>
          <w:rFonts w:ascii="Arial" w:hAnsi="Arial" w:cs="Arial"/>
          <w:color w:val="000000"/>
          <w:sz w:val="24"/>
          <w:szCs w:val="24"/>
        </w:rPr>
        <w:t xml:space="preserve">cargas de modelos, texturizado y animaciones por </w:t>
      </w:r>
      <w:proofErr w:type="spellStart"/>
      <w:r w:rsidRPr="00C90CB2">
        <w:rPr>
          <w:rFonts w:ascii="Arial" w:hAnsi="Arial" w:cs="Arial"/>
          <w:color w:val="000000"/>
          <w:sz w:val="24"/>
          <w:szCs w:val="24"/>
        </w:rPr>
        <w:t>KeyFrames</w:t>
      </w:r>
      <w:proofErr w:type="spellEnd"/>
      <w:r w:rsidRPr="00C90CB2">
        <w:rPr>
          <w:rFonts w:ascii="Arial" w:hAnsi="Arial" w:cs="Arial"/>
          <w:color w:val="000000"/>
          <w:sz w:val="24"/>
          <w:szCs w:val="24"/>
        </w:rPr>
        <w:t>, además del uso de</w:t>
      </w:r>
      <w:r w:rsidRPr="00C90CB2">
        <w:rPr>
          <w:rFonts w:ascii="Arial" w:hAnsi="Arial" w:cs="Arial"/>
          <w:color w:val="000000"/>
        </w:rPr>
        <w:t xml:space="preserve"> </w:t>
      </w:r>
      <w:r w:rsidRPr="00C90CB2">
        <w:rPr>
          <w:rFonts w:ascii="Arial" w:hAnsi="Arial" w:cs="Arial"/>
          <w:color w:val="000000"/>
          <w:sz w:val="24"/>
          <w:szCs w:val="24"/>
        </w:rPr>
        <w:t>transformaciones básicas.</w:t>
      </w:r>
    </w:p>
    <w:p w14:paraId="0200297F" w14:textId="778F963A" w:rsidR="00746083" w:rsidRPr="00C90CB2" w:rsidRDefault="00C90CB2" w:rsidP="00C90CB2">
      <w:pPr>
        <w:jc w:val="both"/>
        <w:rPr>
          <w:rFonts w:ascii="Arial" w:hAnsi="Arial" w:cs="Arial"/>
          <w:sz w:val="24"/>
          <w:szCs w:val="24"/>
        </w:rPr>
      </w:pPr>
      <w:r w:rsidRPr="00C90CB2">
        <w:rPr>
          <w:rFonts w:ascii="Arial" w:hAnsi="Arial" w:cs="Arial"/>
          <w:color w:val="000000"/>
        </w:rPr>
        <w:br/>
      </w:r>
      <w:r w:rsidRPr="00C90CB2">
        <w:rPr>
          <w:rFonts w:ascii="Arial" w:hAnsi="Arial" w:cs="Arial"/>
          <w:color w:val="000000"/>
          <w:sz w:val="24"/>
          <w:szCs w:val="24"/>
        </w:rPr>
        <w:t>• Aplicar los conocimientos de programación que se han desarrollado a lo largo de</w:t>
      </w:r>
      <w:r w:rsidRPr="00C90CB2">
        <w:rPr>
          <w:rFonts w:ascii="Arial" w:hAnsi="Arial" w:cs="Arial"/>
          <w:color w:val="000000"/>
        </w:rPr>
        <w:br/>
      </w:r>
      <w:r w:rsidRPr="00C90CB2">
        <w:rPr>
          <w:rFonts w:ascii="Arial" w:hAnsi="Arial" w:cs="Arial"/>
          <w:color w:val="000000"/>
          <w:sz w:val="24"/>
          <w:szCs w:val="24"/>
        </w:rPr>
        <w:t>toda la carrera.</w:t>
      </w:r>
      <w:r w:rsidRPr="00C90CB2">
        <w:rPr>
          <w:rFonts w:ascii="Arial" w:hAnsi="Arial" w:cs="Arial"/>
        </w:rPr>
        <w:t xml:space="preserve"> </w:t>
      </w:r>
      <w:r w:rsidR="0038342D" w:rsidRPr="00C90CB2">
        <w:rPr>
          <w:rFonts w:ascii="Arial" w:hAnsi="Arial" w:cs="Arial"/>
          <w:sz w:val="24"/>
          <w:szCs w:val="24"/>
        </w:rPr>
        <w:t xml:space="preserve"> </w:t>
      </w:r>
    </w:p>
    <w:p w14:paraId="403556E1" w14:textId="7301C178" w:rsidR="0038342D" w:rsidRDefault="0038342D" w:rsidP="00746083">
      <w:pPr>
        <w:rPr>
          <w:rFonts w:ascii="Arial" w:hAnsi="Arial" w:cs="Arial"/>
          <w:sz w:val="24"/>
          <w:szCs w:val="24"/>
        </w:rPr>
      </w:pPr>
    </w:p>
    <w:p w14:paraId="25681F2B" w14:textId="261E23A4" w:rsidR="00C90CB2" w:rsidRDefault="00C90CB2" w:rsidP="00C90CB2">
      <w:pPr>
        <w:jc w:val="center"/>
        <w:rPr>
          <w:rFonts w:ascii="Arial" w:hAnsi="Arial" w:cs="Arial"/>
          <w:b/>
          <w:bCs/>
          <w:sz w:val="32"/>
          <w:szCs w:val="32"/>
        </w:rPr>
      </w:pPr>
      <w:r w:rsidRPr="00C90CB2">
        <w:rPr>
          <w:rFonts w:ascii="Arial" w:hAnsi="Arial" w:cs="Arial"/>
          <w:b/>
          <w:bCs/>
          <w:sz w:val="32"/>
          <w:szCs w:val="32"/>
        </w:rPr>
        <w:t>DESCRIPCION</w:t>
      </w:r>
    </w:p>
    <w:p w14:paraId="52A98406" w14:textId="4C3AB810" w:rsidR="00C90CB2" w:rsidRDefault="00C90CB2" w:rsidP="00C90CB2">
      <w:pPr>
        <w:rPr>
          <w:rFonts w:ascii="Arial" w:hAnsi="Arial" w:cs="Arial"/>
          <w:b/>
          <w:bCs/>
          <w:sz w:val="32"/>
          <w:szCs w:val="32"/>
        </w:rPr>
      </w:pPr>
    </w:p>
    <w:p w14:paraId="4CCCB236" w14:textId="1789854C" w:rsidR="00C90CB2" w:rsidRDefault="00C90CB2" w:rsidP="00C90CB2">
      <w:pPr>
        <w:jc w:val="both"/>
        <w:rPr>
          <w:rFonts w:ascii="Arial" w:hAnsi="Arial" w:cs="Arial"/>
          <w:sz w:val="24"/>
          <w:szCs w:val="24"/>
        </w:rPr>
      </w:pPr>
      <w:r w:rsidRPr="00C90CB2">
        <w:rPr>
          <w:rFonts w:ascii="Arial" w:hAnsi="Arial" w:cs="Arial"/>
          <w:sz w:val="24"/>
          <w:szCs w:val="24"/>
        </w:rPr>
        <w:t>Se deberá realizar un recorrido virtual del interior de un espacio habitacional donde se</w:t>
      </w:r>
      <w:r>
        <w:rPr>
          <w:rFonts w:ascii="Arial" w:hAnsi="Arial" w:cs="Arial"/>
          <w:sz w:val="24"/>
          <w:szCs w:val="24"/>
        </w:rPr>
        <w:t xml:space="preserve"> </w:t>
      </w:r>
      <w:r w:rsidRPr="00C90CB2">
        <w:rPr>
          <w:rFonts w:ascii="Arial" w:hAnsi="Arial" w:cs="Arial"/>
          <w:sz w:val="24"/>
          <w:szCs w:val="24"/>
        </w:rPr>
        <w:t>incluirán elementos generados por cada alumno en específico.</w:t>
      </w:r>
    </w:p>
    <w:p w14:paraId="11CB7F64" w14:textId="77777777" w:rsidR="00C90CB2" w:rsidRPr="00C90CB2" w:rsidRDefault="00C90CB2" w:rsidP="00C90CB2">
      <w:pPr>
        <w:jc w:val="both"/>
        <w:rPr>
          <w:rFonts w:ascii="Arial" w:hAnsi="Arial" w:cs="Arial"/>
          <w:sz w:val="24"/>
          <w:szCs w:val="24"/>
        </w:rPr>
      </w:pPr>
    </w:p>
    <w:p w14:paraId="03B42E82" w14:textId="79CEAA8F" w:rsidR="00C90CB2" w:rsidRDefault="00C90CB2" w:rsidP="00C90CB2">
      <w:pPr>
        <w:jc w:val="both"/>
        <w:rPr>
          <w:rFonts w:ascii="Arial" w:hAnsi="Arial" w:cs="Arial"/>
          <w:sz w:val="24"/>
          <w:szCs w:val="24"/>
        </w:rPr>
      </w:pPr>
      <w:r w:rsidRPr="00C90CB2">
        <w:rPr>
          <w:rFonts w:ascii="Arial" w:hAnsi="Arial" w:cs="Arial"/>
          <w:sz w:val="24"/>
          <w:szCs w:val="24"/>
        </w:rPr>
        <w:t>Además de una ambientación tridimensional para simular lo mejor posible el ambiente</w:t>
      </w:r>
      <w:r>
        <w:rPr>
          <w:rFonts w:ascii="Arial" w:hAnsi="Arial" w:cs="Arial"/>
          <w:sz w:val="24"/>
          <w:szCs w:val="24"/>
        </w:rPr>
        <w:t xml:space="preserve"> </w:t>
      </w:r>
      <w:r w:rsidRPr="00C90CB2">
        <w:rPr>
          <w:rFonts w:ascii="Arial" w:hAnsi="Arial" w:cs="Arial"/>
          <w:sz w:val="24"/>
          <w:szCs w:val="24"/>
        </w:rPr>
        <w:t>virtual.</w:t>
      </w:r>
    </w:p>
    <w:p w14:paraId="08721914" w14:textId="77777777" w:rsidR="00C90CB2" w:rsidRPr="00C90CB2" w:rsidRDefault="00C90CB2" w:rsidP="00C90CB2">
      <w:pPr>
        <w:jc w:val="both"/>
        <w:rPr>
          <w:rFonts w:ascii="Arial" w:hAnsi="Arial" w:cs="Arial"/>
          <w:sz w:val="24"/>
          <w:szCs w:val="24"/>
        </w:rPr>
      </w:pPr>
    </w:p>
    <w:p w14:paraId="38ED1E89" w14:textId="624252A4" w:rsidR="00C90CB2" w:rsidRDefault="00C90CB2" w:rsidP="00C90CB2">
      <w:pPr>
        <w:jc w:val="both"/>
        <w:rPr>
          <w:rFonts w:ascii="Arial" w:hAnsi="Arial" w:cs="Arial"/>
          <w:sz w:val="24"/>
          <w:szCs w:val="24"/>
        </w:rPr>
      </w:pPr>
      <w:r>
        <w:rPr>
          <w:rFonts w:ascii="Arial" w:hAnsi="Arial" w:cs="Arial"/>
          <w:sz w:val="24"/>
          <w:szCs w:val="24"/>
        </w:rPr>
        <w:t>El ambiente virtual será con temática navideña.</w:t>
      </w:r>
    </w:p>
    <w:p w14:paraId="256947C1" w14:textId="52F27959" w:rsidR="00C90CB2" w:rsidRDefault="00C90CB2" w:rsidP="00C90CB2">
      <w:pPr>
        <w:jc w:val="both"/>
        <w:rPr>
          <w:rFonts w:ascii="Arial" w:hAnsi="Arial" w:cs="Arial"/>
          <w:sz w:val="24"/>
          <w:szCs w:val="24"/>
        </w:rPr>
      </w:pPr>
    </w:p>
    <w:p w14:paraId="3B263B0D" w14:textId="4BBF775A" w:rsidR="00C90CB2" w:rsidRPr="00C90CB2" w:rsidRDefault="00C90CB2" w:rsidP="00C90CB2">
      <w:pPr>
        <w:jc w:val="both"/>
        <w:rPr>
          <w:rFonts w:ascii="Arial" w:hAnsi="Arial" w:cs="Arial"/>
          <w:sz w:val="24"/>
          <w:szCs w:val="24"/>
        </w:rPr>
      </w:pPr>
      <w:r w:rsidRPr="00C90CB2">
        <w:rPr>
          <w:rFonts w:ascii="Arial" w:hAnsi="Arial" w:cs="Arial"/>
          <w:sz w:val="24"/>
          <w:szCs w:val="24"/>
        </w:rPr>
        <w:t>Se deberá realizar el ambiente virtual lo más completo posible contemplando principalmente</w:t>
      </w:r>
      <w:r>
        <w:rPr>
          <w:rFonts w:ascii="Arial" w:hAnsi="Arial" w:cs="Arial"/>
          <w:sz w:val="24"/>
          <w:szCs w:val="24"/>
        </w:rPr>
        <w:t xml:space="preserve"> </w:t>
      </w:r>
      <w:r w:rsidRPr="00C90CB2">
        <w:rPr>
          <w:rFonts w:ascii="Arial" w:hAnsi="Arial" w:cs="Arial"/>
          <w:sz w:val="24"/>
          <w:szCs w:val="24"/>
        </w:rPr>
        <w:t>el interior, aunque deberá contemplar el exterior por lo menos de una fachada principal,</w:t>
      </w:r>
      <w:r>
        <w:rPr>
          <w:rFonts w:ascii="Arial" w:hAnsi="Arial" w:cs="Arial"/>
          <w:sz w:val="24"/>
          <w:szCs w:val="24"/>
        </w:rPr>
        <w:t xml:space="preserve"> </w:t>
      </w:r>
      <w:r w:rsidRPr="00C90CB2">
        <w:rPr>
          <w:rFonts w:ascii="Arial" w:hAnsi="Arial" w:cs="Arial"/>
          <w:sz w:val="24"/>
          <w:szCs w:val="24"/>
        </w:rPr>
        <w:t>colocando diversos elementos.</w:t>
      </w:r>
    </w:p>
    <w:p w14:paraId="71E066A7" w14:textId="48CF14F2" w:rsidR="00C90CB2" w:rsidRDefault="00C90CB2" w:rsidP="00C90CB2">
      <w:pPr>
        <w:rPr>
          <w:rFonts w:ascii="Arial" w:hAnsi="Arial" w:cs="Arial"/>
          <w:b/>
          <w:bCs/>
          <w:sz w:val="32"/>
          <w:szCs w:val="32"/>
        </w:rPr>
      </w:pPr>
    </w:p>
    <w:p w14:paraId="4B63608E" w14:textId="134B8B05" w:rsidR="00C90CB2" w:rsidRDefault="00431D1E" w:rsidP="00431D1E">
      <w:pPr>
        <w:jc w:val="center"/>
        <w:rPr>
          <w:rFonts w:ascii="Arial" w:hAnsi="Arial" w:cs="Arial"/>
          <w:b/>
          <w:bCs/>
          <w:sz w:val="32"/>
          <w:szCs w:val="32"/>
        </w:rPr>
      </w:pPr>
      <w:r>
        <w:rPr>
          <w:rFonts w:ascii="Arial" w:hAnsi="Arial" w:cs="Arial"/>
          <w:b/>
          <w:bCs/>
          <w:sz w:val="32"/>
          <w:szCs w:val="32"/>
        </w:rPr>
        <w:t>DESARROLLO</w:t>
      </w:r>
    </w:p>
    <w:p w14:paraId="55445301" w14:textId="77777777" w:rsidR="00431D1E" w:rsidRDefault="00431D1E" w:rsidP="00431D1E">
      <w:pPr>
        <w:rPr>
          <w:rFonts w:ascii="Arial" w:hAnsi="Arial" w:cs="Arial"/>
          <w:sz w:val="24"/>
          <w:szCs w:val="24"/>
        </w:rPr>
      </w:pPr>
    </w:p>
    <w:p w14:paraId="5420EA46" w14:textId="6D8EEC3F" w:rsidR="00431D1E" w:rsidRDefault="00431D1E" w:rsidP="002E167C">
      <w:pPr>
        <w:jc w:val="both"/>
        <w:rPr>
          <w:rFonts w:ascii="Arial" w:hAnsi="Arial" w:cs="Arial"/>
          <w:sz w:val="24"/>
          <w:szCs w:val="24"/>
        </w:rPr>
      </w:pPr>
      <w:r>
        <w:rPr>
          <w:rFonts w:ascii="Arial" w:hAnsi="Arial" w:cs="Arial"/>
          <w:sz w:val="24"/>
          <w:szCs w:val="24"/>
        </w:rPr>
        <w:t>Para el desarrollo del proyecto se implantaron un total de siete semanas</w:t>
      </w:r>
      <w:r w:rsidR="002E167C">
        <w:rPr>
          <w:rFonts w:ascii="Arial" w:hAnsi="Arial" w:cs="Arial"/>
          <w:sz w:val="24"/>
          <w:szCs w:val="24"/>
        </w:rPr>
        <w:t xml:space="preserve"> en las cuales se dividieron de la mejor manera para poder tener los mejore resultado de este proyecto, para tener un mejor control se implementó el uso de diferentes herramientas con es el caso de GitHub, </w:t>
      </w:r>
      <w:proofErr w:type="spellStart"/>
      <w:r w:rsidR="002E167C">
        <w:rPr>
          <w:rFonts w:ascii="Arial" w:hAnsi="Arial" w:cs="Arial"/>
          <w:sz w:val="24"/>
          <w:szCs w:val="24"/>
        </w:rPr>
        <w:t>Moday</w:t>
      </w:r>
      <w:proofErr w:type="spellEnd"/>
      <w:r w:rsidR="002E167C">
        <w:rPr>
          <w:rFonts w:ascii="Arial" w:hAnsi="Arial" w:cs="Arial"/>
          <w:sz w:val="24"/>
          <w:szCs w:val="24"/>
        </w:rPr>
        <w:t xml:space="preserve">, Maya, </w:t>
      </w:r>
      <w:proofErr w:type="spellStart"/>
      <w:r w:rsidR="002E167C">
        <w:rPr>
          <w:rFonts w:ascii="Arial" w:hAnsi="Arial" w:cs="Arial"/>
          <w:sz w:val="24"/>
          <w:szCs w:val="24"/>
        </w:rPr>
        <w:t>Blender</w:t>
      </w:r>
      <w:proofErr w:type="spellEnd"/>
      <w:r w:rsidR="002E167C">
        <w:rPr>
          <w:rFonts w:ascii="Arial" w:hAnsi="Arial" w:cs="Arial"/>
          <w:sz w:val="24"/>
          <w:szCs w:val="24"/>
        </w:rPr>
        <w:t xml:space="preserve">, Visual Studio y </w:t>
      </w:r>
      <w:proofErr w:type="gramStart"/>
      <w:r w:rsidR="002E167C">
        <w:rPr>
          <w:rFonts w:ascii="Arial" w:hAnsi="Arial" w:cs="Arial"/>
          <w:sz w:val="24"/>
          <w:szCs w:val="24"/>
        </w:rPr>
        <w:t>Zoom</w:t>
      </w:r>
      <w:proofErr w:type="gramEnd"/>
      <w:r w:rsidR="002E167C">
        <w:rPr>
          <w:rFonts w:ascii="Arial" w:hAnsi="Arial" w:cs="Arial"/>
          <w:sz w:val="24"/>
          <w:szCs w:val="24"/>
        </w:rPr>
        <w:t xml:space="preserve"> para realizar unas reuniones para tener un mejor acercamiento a los desarrolladores. </w:t>
      </w:r>
    </w:p>
    <w:p w14:paraId="5E01821B" w14:textId="7AE93646" w:rsidR="002E167C" w:rsidRDefault="002E167C" w:rsidP="00431D1E">
      <w:pPr>
        <w:rPr>
          <w:rFonts w:ascii="Arial" w:hAnsi="Arial" w:cs="Arial"/>
          <w:sz w:val="24"/>
          <w:szCs w:val="24"/>
        </w:rPr>
      </w:pPr>
    </w:p>
    <w:p w14:paraId="4487AF17" w14:textId="5FB485A0" w:rsidR="002E167C" w:rsidRDefault="002E167C" w:rsidP="002E167C">
      <w:pPr>
        <w:pStyle w:val="Ttulo2"/>
        <w:spacing w:before="80"/>
        <w:jc w:val="both"/>
        <w:rPr>
          <w:rFonts w:ascii="Arial" w:hAnsi="Arial" w:cs="Arial"/>
          <w:color w:val="auto"/>
          <w:sz w:val="24"/>
          <w:szCs w:val="24"/>
        </w:rPr>
      </w:pPr>
      <w:r>
        <w:rPr>
          <w:rFonts w:ascii="Arial" w:hAnsi="Arial" w:cs="Arial"/>
          <w:color w:val="auto"/>
          <w:sz w:val="24"/>
          <w:szCs w:val="24"/>
        </w:rPr>
        <w:t xml:space="preserve">Como se observa en el Diagrama de Gantt se consideró un total de siete semanas en las cuales se </w:t>
      </w:r>
      <w:r>
        <w:rPr>
          <w:rFonts w:ascii="Arial" w:hAnsi="Arial" w:cs="Arial"/>
          <w:color w:val="auto"/>
          <w:sz w:val="24"/>
          <w:szCs w:val="24"/>
        </w:rPr>
        <w:t>trabajó</w:t>
      </w:r>
      <w:r>
        <w:rPr>
          <w:rFonts w:ascii="Arial" w:hAnsi="Arial" w:cs="Arial"/>
          <w:color w:val="auto"/>
          <w:sz w:val="24"/>
          <w:szCs w:val="24"/>
        </w:rPr>
        <w:t xml:space="preserve"> en el proyecto 5 días para cada desarrollador dedicando un promedio de 3 a 4 horas por días.</w:t>
      </w:r>
    </w:p>
    <w:p w14:paraId="2454EDA8" w14:textId="77777777" w:rsidR="002E167C" w:rsidRDefault="002E167C" w:rsidP="002E167C">
      <w:pPr>
        <w:pStyle w:val="Ttulo2"/>
        <w:spacing w:before="80"/>
        <w:jc w:val="both"/>
        <w:rPr>
          <w:rFonts w:ascii="Arial" w:hAnsi="Arial" w:cs="Arial"/>
          <w:color w:val="auto"/>
          <w:sz w:val="24"/>
          <w:szCs w:val="24"/>
        </w:rPr>
      </w:pPr>
    </w:p>
    <w:p w14:paraId="692E19E0" w14:textId="16A39474" w:rsidR="002E167C" w:rsidRDefault="002E167C" w:rsidP="002E167C">
      <w:pPr>
        <w:pStyle w:val="Ttulo2"/>
        <w:spacing w:before="80"/>
        <w:jc w:val="both"/>
        <w:rPr>
          <w:rFonts w:ascii="Arial" w:hAnsi="Arial" w:cs="Arial"/>
          <w:color w:val="auto"/>
          <w:sz w:val="24"/>
          <w:szCs w:val="24"/>
        </w:rPr>
      </w:pPr>
      <w:r>
        <w:rPr>
          <w:rFonts w:ascii="Arial" w:hAnsi="Arial" w:cs="Arial"/>
          <w:color w:val="auto"/>
          <w:sz w:val="24"/>
          <w:szCs w:val="24"/>
        </w:rPr>
        <w:t xml:space="preserve">Cabe mencionar que algunas actividades tomaron </w:t>
      </w:r>
      <w:r>
        <w:rPr>
          <w:rFonts w:ascii="Arial" w:hAnsi="Arial" w:cs="Arial"/>
          <w:color w:val="auto"/>
          <w:sz w:val="24"/>
          <w:szCs w:val="24"/>
        </w:rPr>
        <w:t>más</w:t>
      </w:r>
      <w:r>
        <w:rPr>
          <w:rFonts w:ascii="Arial" w:hAnsi="Arial" w:cs="Arial"/>
          <w:color w:val="auto"/>
          <w:sz w:val="24"/>
          <w:szCs w:val="24"/>
        </w:rPr>
        <w:t xml:space="preserve"> tiempo de lo establecido como fue el caso del curso y de la implantación de GitHub que establecimos un total de días, pero al final del proyecto visualizamos un total de cinco días, ya que no se encontraba un curso rápido y fácil para poder comprender Git.</w:t>
      </w:r>
    </w:p>
    <w:p w14:paraId="28A38A08" w14:textId="77777777" w:rsidR="002E167C" w:rsidRDefault="002E167C" w:rsidP="002E167C">
      <w:pPr>
        <w:pStyle w:val="Ttulo2"/>
        <w:spacing w:before="80"/>
        <w:jc w:val="both"/>
        <w:rPr>
          <w:rFonts w:ascii="Arial" w:hAnsi="Arial" w:cs="Arial"/>
          <w:color w:val="auto"/>
          <w:sz w:val="24"/>
          <w:szCs w:val="24"/>
        </w:rPr>
      </w:pPr>
      <w:r>
        <w:rPr>
          <w:rFonts w:ascii="Arial" w:hAnsi="Arial" w:cs="Arial"/>
          <w:color w:val="auto"/>
          <w:sz w:val="24"/>
          <w:szCs w:val="24"/>
        </w:rPr>
        <w:t xml:space="preserve"> </w:t>
      </w:r>
    </w:p>
    <w:p w14:paraId="24F31EB6" w14:textId="6641AD45" w:rsidR="002E167C" w:rsidRDefault="002E167C" w:rsidP="002E167C">
      <w:pPr>
        <w:jc w:val="both"/>
      </w:pPr>
      <w:r>
        <w:t xml:space="preserve">Con respecto al modelado del ambiente fue un poco más difícil de implementar que no se encontraba una cada con las características que habíamos planeado en la propuesta del proyecto por lo cual el ING. Romero tomo un curso de modelado en </w:t>
      </w:r>
      <w:proofErr w:type="spellStart"/>
      <w:r>
        <w:t>blender</w:t>
      </w:r>
      <w:proofErr w:type="spellEnd"/>
      <w:r>
        <w:t xml:space="preserve">, por lo cual se toma una semana </w:t>
      </w:r>
      <w:r>
        <w:t>más</w:t>
      </w:r>
      <w:r>
        <w:t xml:space="preserve"> en poder concluir este punto.</w:t>
      </w:r>
    </w:p>
    <w:p w14:paraId="1DEE02BD" w14:textId="77777777" w:rsidR="002E167C" w:rsidRDefault="002E167C" w:rsidP="002E167C">
      <w:pPr>
        <w:jc w:val="both"/>
      </w:pPr>
    </w:p>
    <w:p w14:paraId="4EEBBF3C" w14:textId="77777777" w:rsidR="002E167C" w:rsidRDefault="002E167C" w:rsidP="002E167C">
      <w:pPr>
        <w:jc w:val="both"/>
        <w:rPr>
          <w:rFonts w:ascii="Arial" w:hAnsi="Arial" w:cs="Arial"/>
          <w:sz w:val="24"/>
          <w:szCs w:val="24"/>
        </w:rPr>
      </w:pPr>
      <w:r w:rsidRPr="00293FE1">
        <w:rPr>
          <w:rFonts w:ascii="Arial" w:hAnsi="Arial" w:cs="Arial"/>
          <w:sz w:val="24"/>
          <w:szCs w:val="24"/>
        </w:rPr>
        <w:t>Después de solucionar estos problemas las demás actividades marcharon de la mejor manera y ya no existieron más problemas sobre la marcha del proyecto</w:t>
      </w:r>
      <w:r>
        <w:rPr>
          <w:rFonts w:ascii="Arial" w:hAnsi="Arial" w:cs="Arial"/>
          <w:sz w:val="24"/>
          <w:szCs w:val="24"/>
        </w:rPr>
        <w:t>.</w:t>
      </w:r>
    </w:p>
    <w:p w14:paraId="5FD40DEB" w14:textId="77777777" w:rsidR="002E167C" w:rsidRPr="00431D1E" w:rsidRDefault="002E167C" w:rsidP="00431D1E">
      <w:pPr>
        <w:rPr>
          <w:rFonts w:ascii="Arial" w:hAnsi="Arial" w:cs="Arial"/>
          <w:sz w:val="24"/>
          <w:szCs w:val="24"/>
        </w:rPr>
      </w:pPr>
    </w:p>
    <w:p w14:paraId="5F8E3548" w14:textId="77777777" w:rsidR="002E167C" w:rsidRDefault="002E167C" w:rsidP="0038342D">
      <w:pPr>
        <w:jc w:val="center"/>
        <w:rPr>
          <w:rFonts w:ascii="Arial" w:hAnsi="Arial" w:cs="Arial"/>
          <w:b/>
          <w:bCs/>
          <w:sz w:val="32"/>
          <w:szCs w:val="32"/>
        </w:rPr>
      </w:pPr>
    </w:p>
    <w:p w14:paraId="2AD1760A" w14:textId="77777777" w:rsidR="002E167C" w:rsidRDefault="002E167C" w:rsidP="002E167C">
      <w:pPr>
        <w:rPr>
          <w:rFonts w:ascii="Arial" w:hAnsi="Arial" w:cs="Arial"/>
          <w:b/>
          <w:bCs/>
          <w:sz w:val="32"/>
          <w:szCs w:val="32"/>
        </w:rPr>
      </w:pPr>
    </w:p>
    <w:p w14:paraId="565A3050" w14:textId="14A576F6" w:rsidR="0038342D" w:rsidRDefault="0038342D" w:rsidP="0038342D">
      <w:pPr>
        <w:jc w:val="center"/>
        <w:rPr>
          <w:rFonts w:ascii="Arial" w:hAnsi="Arial" w:cs="Arial"/>
          <w:b/>
          <w:bCs/>
          <w:sz w:val="32"/>
          <w:szCs w:val="32"/>
        </w:rPr>
      </w:pPr>
      <w:r w:rsidRPr="0038342D">
        <w:rPr>
          <w:rFonts w:ascii="Arial" w:hAnsi="Arial" w:cs="Arial"/>
          <w:b/>
          <w:bCs/>
          <w:sz w:val="32"/>
          <w:szCs w:val="32"/>
        </w:rPr>
        <w:t>Diagrama de Gantt</w:t>
      </w:r>
    </w:p>
    <w:p w14:paraId="08640337" w14:textId="0D3FC02C" w:rsidR="0038342D" w:rsidRPr="0038342D" w:rsidRDefault="00293FE1" w:rsidP="00293FE1">
      <w:pPr>
        <w:rPr>
          <w:rFonts w:ascii="Arial" w:hAnsi="Arial" w:cs="Arial"/>
          <w:b/>
          <w:bCs/>
          <w:sz w:val="32"/>
          <w:szCs w:val="32"/>
        </w:rPr>
      </w:pPr>
      <w:r>
        <w:rPr>
          <w:noProof/>
        </w:rPr>
        <w:drawing>
          <wp:anchor distT="0" distB="0" distL="0" distR="0" simplePos="0" relativeHeight="251661824" behindDoc="0" locked="0" layoutInCell="1" allowOverlap="1" wp14:anchorId="4738D0D3" wp14:editId="7AFAF598">
            <wp:simplePos x="0" y="0"/>
            <wp:positionH relativeFrom="page">
              <wp:posOffset>1076325</wp:posOffset>
            </wp:positionH>
            <wp:positionV relativeFrom="paragraph">
              <wp:posOffset>285750</wp:posOffset>
            </wp:positionV>
            <wp:extent cx="5610225" cy="6267450"/>
            <wp:effectExtent l="0" t="0" r="0" b="0"/>
            <wp:wrapTopAndBottom/>
            <wp:docPr id="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4" cstate="print"/>
                    <a:stretch>
                      <a:fillRect/>
                    </a:stretch>
                  </pic:blipFill>
                  <pic:spPr>
                    <a:xfrm>
                      <a:off x="0" y="0"/>
                      <a:ext cx="5610225" cy="6267450"/>
                    </a:xfrm>
                    <a:prstGeom prst="rect">
                      <a:avLst/>
                    </a:prstGeom>
                  </pic:spPr>
                </pic:pic>
              </a:graphicData>
            </a:graphic>
          </wp:anchor>
        </w:drawing>
      </w:r>
    </w:p>
    <w:p w14:paraId="17FD35DE" w14:textId="77777777" w:rsidR="00F436A0" w:rsidRDefault="00F436A0" w:rsidP="009E7D8A">
      <w:pPr>
        <w:pStyle w:val="Ttulo2"/>
        <w:spacing w:before="80"/>
      </w:pPr>
    </w:p>
    <w:p w14:paraId="7CD3F96C" w14:textId="5A3E1CCC" w:rsidR="00293FE1" w:rsidRPr="002E167C" w:rsidRDefault="002E167C" w:rsidP="002E167C">
      <w:pPr>
        <w:jc w:val="center"/>
        <w:rPr>
          <w:rFonts w:ascii="Arial" w:hAnsi="Arial" w:cs="Arial"/>
          <w:b/>
          <w:bCs/>
          <w:sz w:val="32"/>
          <w:szCs w:val="32"/>
        </w:rPr>
      </w:pPr>
      <w:r w:rsidRPr="002E167C">
        <w:rPr>
          <w:rFonts w:ascii="Arial" w:hAnsi="Arial" w:cs="Arial"/>
          <w:b/>
          <w:bCs/>
          <w:sz w:val="32"/>
          <w:szCs w:val="32"/>
        </w:rPr>
        <w:t>DESCARGA Y PRUEBA DEL PROYECTO</w:t>
      </w:r>
    </w:p>
    <w:p w14:paraId="5FE661C8" w14:textId="24422A06" w:rsidR="002E167C" w:rsidRDefault="002E167C" w:rsidP="00293FE1">
      <w:pPr>
        <w:jc w:val="both"/>
        <w:rPr>
          <w:rFonts w:ascii="Arial" w:hAnsi="Arial" w:cs="Arial"/>
          <w:sz w:val="24"/>
          <w:szCs w:val="24"/>
        </w:rPr>
      </w:pPr>
    </w:p>
    <w:p w14:paraId="1952DF08" w14:textId="31174799" w:rsidR="002E167C" w:rsidRDefault="002E167C" w:rsidP="00293FE1">
      <w:pPr>
        <w:jc w:val="both"/>
        <w:rPr>
          <w:rFonts w:ascii="Arial" w:hAnsi="Arial" w:cs="Arial"/>
          <w:sz w:val="24"/>
          <w:szCs w:val="24"/>
        </w:rPr>
      </w:pPr>
      <w:r>
        <w:rPr>
          <w:rFonts w:ascii="Arial" w:hAnsi="Arial" w:cs="Arial"/>
          <w:sz w:val="24"/>
          <w:szCs w:val="24"/>
        </w:rPr>
        <w:t xml:space="preserve">Para poder llevar </w:t>
      </w:r>
      <w:r w:rsidR="00AD1EC2">
        <w:rPr>
          <w:rFonts w:ascii="Arial" w:hAnsi="Arial" w:cs="Arial"/>
          <w:sz w:val="24"/>
          <w:szCs w:val="24"/>
        </w:rPr>
        <w:t>a cabo</w:t>
      </w:r>
      <w:r>
        <w:rPr>
          <w:rFonts w:ascii="Arial" w:hAnsi="Arial" w:cs="Arial"/>
          <w:sz w:val="24"/>
          <w:szCs w:val="24"/>
        </w:rPr>
        <w:t xml:space="preserve"> la descarga del proyecto y su ejecución de la mejor cuenta es necesario tener en cuenta conocimientos del manejo de GIT para poder clonar el repositorio y encaso de querer agregar algo nuevo al proyecto</w:t>
      </w:r>
      <w:r w:rsidR="00AD1EC2">
        <w:rPr>
          <w:rFonts w:ascii="Arial" w:hAnsi="Arial" w:cs="Arial"/>
          <w:sz w:val="24"/>
          <w:szCs w:val="24"/>
        </w:rPr>
        <w:t>, en caso de querer aprender GIT añadimos un enlace a un curso en donde se puede aprender de la mejor forma:</w:t>
      </w:r>
    </w:p>
    <w:p w14:paraId="0614058C" w14:textId="492572BF" w:rsidR="00AD1EC2" w:rsidRDefault="00AD1EC2" w:rsidP="00293FE1">
      <w:pPr>
        <w:jc w:val="both"/>
        <w:rPr>
          <w:rFonts w:ascii="Arial" w:hAnsi="Arial" w:cs="Arial"/>
          <w:sz w:val="24"/>
          <w:szCs w:val="24"/>
        </w:rPr>
      </w:pPr>
    </w:p>
    <w:p w14:paraId="3CAFEDA4" w14:textId="51EFC18D" w:rsidR="00AD1EC2" w:rsidRDefault="00AD1EC2" w:rsidP="00293FE1">
      <w:pPr>
        <w:jc w:val="both"/>
        <w:rPr>
          <w:rFonts w:ascii="Arial" w:hAnsi="Arial" w:cs="Arial"/>
          <w:sz w:val="24"/>
          <w:szCs w:val="24"/>
        </w:rPr>
      </w:pPr>
      <w:hyperlink r:id="rId15" w:history="1">
        <w:r w:rsidRPr="002A7AEF">
          <w:rPr>
            <w:rStyle w:val="Hipervnculo"/>
            <w:rFonts w:ascii="Arial" w:hAnsi="Arial" w:cs="Arial"/>
            <w:sz w:val="24"/>
            <w:szCs w:val="24"/>
          </w:rPr>
          <w:t>https://www.youtube.com/watch?v=ANF1X42_ae4&amp;list=PLU8oAlHdN5BlyaPFiNQcV0xDqy0eR35aU&amp;ab_channel=pildorasinformaticas</w:t>
        </w:r>
      </w:hyperlink>
    </w:p>
    <w:p w14:paraId="32023DB2" w14:textId="77777777" w:rsidR="00AD1EC2" w:rsidRDefault="00AD1EC2" w:rsidP="00293FE1">
      <w:pPr>
        <w:jc w:val="both"/>
        <w:rPr>
          <w:rFonts w:ascii="Arial" w:hAnsi="Arial" w:cs="Arial"/>
          <w:sz w:val="24"/>
          <w:szCs w:val="24"/>
        </w:rPr>
      </w:pPr>
    </w:p>
    <w:p w14:paraId="70C6A8DB" w14:textId="4B029000" w:rsidR="002E167C" w:rsidRDefault="00AD1EC2" w:rsidP="00293FE1">
      <w:pPr>
        <w:jc w:val="both"/>
        <w:rPr>
          <w:rFonts w:ascii="Arial" w:hAnsi="Arial" w:cs="Arial"/>
          <w:sz w:val="24"/>
          <w:szCs w:val="24"/>
        </w:rPr>
      </w:pPr>
      <w:r>
        <w:rPr>
          <w:rFonts w:ascii="Arial" w:hAnsi="Arial" w:cs="Arial"/>
          <w:sz w:val="24"/>
          <w:szCs w:val="24"/>
        </w:rPr>
        <w:t>Si solo se quiere ver el proyecto y descargarlo, añadimos el enlace en donde se encuentra el proyecto:</w:t>
      </w:r>
    </w:p>
    <w:p w14:paraId="3C5B34B4" w14:textId="1201BC07" w:rsidR="00AD1EC2" w:rsidRDefault="00AD1EC2" w:rsidP="00293FE1">
      <w:pPr>
        <w:jc w:val="both"/>
        <w:rPr>
          <w:rFonts w:ascii="Arial" w:hAnsi="Arial" w:cs="Arial"/>
          <w:sz w:val="24"/>
          <w:szCs w:val="24"/>
        </w:rPr>
      </w:pPr>
    </w:p>
    <w:p w14:paraId="67971BD4" w14:textId="01253EF1" w:rsidR="00AD1EC2" w:rsidRDefault="00AD1EC2" w:rsidP="00AD1EC2">
      <w:pPr>
        <w:jc w:val="center"/>
        <w:rPr>
          <w:rFonts w:ascii="Arial" w:hAnsi="Arial" w:cs="Arial"/>
          <w:sz w:val="24"/>
          <w:szCs w:val="24"/>
        </w:rPr>
      </w:pPr>
      <w:hyperlink r:id="rId16" w:history="1">
        <w:r w:rsidRPr="002A7AEF">
          <w:rPr>
            <w:rStyle w:val="Hipervnculo"/>
            <w:rFonts w:ascii="Arial" w:hAnsi="Arial" w:cs="Arial"/>
            <w:sz w:val="24"/>
            <w:szCs w:val="24"/>
          </w:rPr>
          <w:t>https://github.co</w:t>
        </w:r>
        <w:r w:rsidRPr="002A7AEF">
          <w:rPr>
            <w:rStyle w:val="Hipervnculo"/>
            <w:rFonts w:ascii="Arial" w:hAnsi="Arial" w:cs="Arial"/>
            <w:sz w:val="24"/>
            <w:szCs w:val="24"/>
          </w:rPr>
          <w:t>m</w:t>
        </w:r>
        <w:r w:rsidRPr="002A7AEF">
          <w:rPr>
            <w:rStyle w:val="Hipervnculo"/>
            <w:rFonts w:ascii="Arial" w:hAnsi="Arial" w:cs="Arial"/>
            <w:sz w:val="24"/>
            <w:szCs w:val="24"/>
          </w:rPr>
          <w:t>/LuisRomeroLares/Proyecto_CG_Equipo8.git</w:t>
        </w:r>
      </w:hyperlink>
    </w:p>
    <w:p w14:paraId="4DB4E6E4" w14:textId="1E06F8AB" w:rsidR="00AD1EC2" w:rsidRDefault="00AD1EC2" w:rsidP="00293FE1">
      <w:pPr>
        <w:jc w:val="both"/>
        <w:rPr>
          <w:rFonts w:ascii="Arial" w:hAnsi="Arial" w:cs="Arial"/>
          <w:sz w:val="24"/>
          <w:szCs w:val="24"/>
        </w:rPr>
      </w:pPr>
    </w:p>
    <w:p w14:paraId="0C7E6FB9" w14:textId="65316D68" w:rsidR="00AD1EC2" w:rsidRDefault="00AD1EC2" w:rsidP="00293FE1">
      <w:pPr>
        <w:jc w:val="both"/>
        <w:rPr>
          <w:rFonts w:ascii="Arial" w:hAnsi="Arial" w:cs="Arial"/>
          <w:sz w:val="24"/>
          <w:szCs w:val="24"/>
        </w:rPr>
      </w:pPr>
      <w:r>
        <w:rPr>
          <w:rFonts w:ascii="Arial" w:hAnsi="Arial" w:cs="Arial"/>
          <w:sz w:val="24"/>
          <w:szCs w:val="24"/>
        </w:rPr>
        <w:t>El anterior es el enlace principal del proyecto en caso de que se encuentre con algún problema se añade otro enlace que es un colaborador del proyecto:</w:t>
      </w:r>
    </w:p>
    <w:p w14:paraId="608A39DA" w14:textId="31DA3D08" w:rsidR="00AD1EC2" w:rsidRDefault="00AD1EC2" w:rsidP="00AD1EC2">
      <w:pPr>
        <w:jc w:val="center"/>
        <w:rPr>
          <w:rFonts w:ascii="Arial" w:hAnsi="Arial" w:cs="Arial"/>
          <w:sz w:val="24"/>
          <w:szCs w:val="24"/>
        </w:rPr>
      </w:pPr>
    </w:p>
    <w:p w14:paraId="56A01688" w14:textId="75F55A44" w:rsidR="002E167C" w:rsidRDefault="00AD1EC2" w:rsidP="00AD1EC2">
      <w:pPr>
        <w:jc w:val="center"/>
        <w:rPr>
          <w:rFonts w:ascii="Arial" w:hAnsi="Arial" w:cs="Arial"/>
          <w:sz w:val="24"/>
          <w:szCs w:val="24"/>
        </w:rPr>
      </w:pPr>
      <w:hyperlink r:id="rId17" w:history="1">
        <w:r w:rsidRPr="002A7AEF">
          <w:rPr>
            <w:rStyle w:val="Hipervnculo"/>
            <w:rFonts w:ascii="Arial" w:hAnsi="Arial" w:cs="Arial"/>
            <w:sz w:val="24"/>
            <w:szCs w:val="24"/>
          </w:rPr>
          <w:t>https://github.com/ArmandoNavarroOsorio/Proyecto_CG_Equipo8.git</w:t>
        </w:r>
      </w:hyperlink>
    </w:p>
    <w:p w14:paraId="75026F7F" w14:textId="797C4575" w:rsidR="00AD1EC2" w:rsidRDefault="00AD1EC2" w:rsidP="00AD1EC2">
      <w:pPr>
        <w:rPr>
          <w:rFonts w:ascii="Arial" w:hAnsi="Arial" w:cs="Arial"/>
          <w:sz w:val="24"/>
          <w:szCs w:val="24"/>
        </w:rPr>
      </w:pPr>
    </w:p>
    <w:p w14:paraId="06972C7F" w14:textId="1A5A65F5" w:rsidR="002E167C" w:rsidRDefault="00AD1EC2" w:rsidP="00293FE1">
      <w:pPr>
        <w:jc w:val="both"/>
        <w:rPr>
          <w:rFonts w:ascii="Arial" w:hAnsi="Arial" w:cs="Arial"/>
          <w:sz w:val="24"/>
          <w:szCs w:val="24"/>
        </w:rPr>
      </w:pPr>
      <w:ins w:id="1" w:author="ARMANDO NAVARRO OSORIO">
        <w:r>
          <w:rPr>
            <w:rFonts w:ascii="Arial" w:hAnsi="Arial" w:cs="Arial"/>
            <w:sz w:val="24"/>
            <w:szCs w:val="24"/>
          </w:rPr>
          <w:t>Ya dentro del repos</w:t>
        </w:r>
        <w:r w:rsidR="004972EF">
          <w:rPr>
            <w:rFonts w:ascii="Arial" w:hAnsi="Arial" w:cs="Arial"/>
            <w:sz w:val="24"/>
            <w:szCs w:val="24"/>
          </w:rPr>
          <w:t>itorio se observa una</w:t>
        </w:r>
        <w:r w:rsidR="00C73F01">
          <w:rPr>
            <w:rFonts w:ascii="Arial" w:hAnsi="Arial" w:cs="Arial"/>
            <w:sz w:val="24"/>
            <w:szCs w:val="24"/>
          </w:rPr>
          <w:t xml:space="preserve"> </w:t>
        </w:r>
        <w:r w:rsidR="008B5458">
          <w:rPr>
            <w:rFonts w:ascii="Arial" w:hAnsi="Arial" w:cs="Arial"/>
            <w:sz w:val="24"/>
            <w:szCs w:val="24"/>
          </w:rPr>
          <w:t>página</w:t>
        </w:r>
        <w:r w:rsidR="00C73F01">
          <w:rPr>
            <w:rFonts w:ascii="Arial" w:hAnsi="Arial" w:cs="Arial"/>
            <w:sz w:val="24"/>
            <w:szCs w:val="24"/>
          </w:rPr>
          <w:t xml:space="preserve"> de la siguiente manera:</w:t>
        </w:r>
      </w:ins>
    </w:p>
    <w:p w14:paraId="19063781" w14:textId="00E074B7" w:rsidR="008B5458" w:rsidRDefault="008B5458" w:rsidP="00293FE1">
      <w:pPr>
        <w:jc w:val="both"/>
        <w:rPr>
          <w:rFonts w:ascii="Arial" w:hAnsi="Arial" w:cs="Arial"/>
          <w:sz w:val="24"/>
          <w:szCs w:val="24"/>
        </w:rPr>
      </w:pPr>
    </w:p>
    <w:p w14:paraId="3DEA41A2" w14:textId="637CAD7D" w:rsidR="008B5458" w:rsidRDefault="008B5458" w:rsidP="008B5458">
      <w:pPr>
        <w:jc w:val="center"/>
        <w:rPr>
          <w:rFonts w:ascii="Arial" w:hAnsi="Arial" w:cs="Arial"/>
          <w:sz w:val="24"/>
          <w:szCs w:val="24"/>
        </w:rPr>
      </w:pPr>
      <w:r>
        <w:rPr>
          <w:noProof/>
        </w:rPr>
        <w:drawing>
          <wp:inline distT="0" distB="0" distL="0" distR="0" wp14:anchorId="5AC89DC1" wp14:editId="37849AAB">
            <wp:extent cx="4800600" cy="28670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27" t="20257" r="28472" b="3903"/>
                    <a:stretch/>
                  </pic:blipFill>
                  <pic:spPr bwMode="auto">
                    <a:xfrm>
                      <a:off x="0" y="0"/>
                      <a:ext cx="4800600" cy="2867025"/>
                    </a:xfrm>
                    <a:prstGeom prst="rect">
                      <a:avLst/>
                    </a:prstGeom>
                    <a:ln>
                      <a:noFill/>
                    </a:ln>
                    <a:extLst>
                      <a:ext uri="{53640926-AAD7-44D8-BBD7-CCE9431645EC}">
                        <a14:shadowObscured xmlns:a14="http://schemas.microsoft.com/office/drawing/2010/main"/>
                      </a:ext>
                    </a:extLst>
                  </pic:spPr>
                </pic:pic>
              </a:graphicData>
            </a:graphic>
          </wp:inline>
        </w:drawing>
      </w:r>
    </w:p>
    <w:p w14:paraId="0C9DB7DA" w14:textId="1EC2DCD0" w:rsidR="001B174D" w:rsidRDefault="001B174D" w:rsidP="001B174D">
      <w:pPr>
        <w:rPr>
          <w:rFonts w:ascii="Arial" w:hAnsi="Arial" w:cs="Arial"/>
          <w:sz w:val="24"/>
          <w:szCs w:val="24"/>
        </w:rPr>
      </w:pPr>
    </w:p>
    <w:p w14:paraId="4F53FB54" w14:textId="7E2038A2" w:rsidR="001B174D" w:rsidRDefault="001B174D" w:rsidP="001B174D">
      <w:pPr>
        <w:jc w:val="both"/>
        <w:rPr>
          <w:rFonts w:ascii="Arial" w:hAnsi="Arial" w:cs="Arial"/>
          <w:sz w:val="24"/>
          <w:szCs w:val="24"/>
        </w:rPr>
      </w:pPr>
      <w:r>
        <w:rPr>
          <w:rFonts w:ascii="Arial" w:hAnsi="Arial" w:cs="Arial"/>
          <w:sz w:val="24"/>
          <w:szCs w:val="24"/>
        </w:rPr>
        <w:t xml:space="preserve">Dentro de la pagina se da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a “</w:t>
      </w:r>
      <w:proofErr w:type="spellStart"/>
      <w:r>
        <w:rPr>
          <w:rFonts w:ascii="Arial" w:hAnsi="Arial" w:cs="Arial"/>
          <w:sz w:val="24"/>
          <w:szCs w:val="24"/>
        </w:rPr>
        <w:t>Code</w:t>
      </w:r>
      <w:proofErr w:type="spellEnd"/>
      <w:r>
        <w:rPr>
          <w:rFonts w:ascii="Arial" w:hAnsi="Arial" w:cs="Arial"/>
          <w:sz w:val="24"/>
          <w:szCs w:val="24"/>
        </w:rPr>
        <w:t xml:space="preserve">” despliega un menú y se muestra la opción de </w:t>
      </w:r>
      <w:proofErr w:type="spellStart"/>
      <w:r>
        <w:rPr>
          <w:rFonts w:ascii="Arial" w:hAnsi="Arial" w:cs="Arial"/>
          <w:sz w:val="24"/>
          <w:szCs w:val="24"/>
        </w:rPr>
        <w:t>Download</w:t>
      </w:r>
      <w:proofErr w:type="spellEnd"/>
      <w:r>
        <w:rPr>
          <w:rFonts w:ascii="Arial" w:hAnsi="Arial" w:cs="Arial"/>
          <w:sz w:val="24"/>
          <w:szCs w:val="24"/>
        </w:rPr>
        <w:t xml:space="preserve"> Zip, damos un </w:t>
      </w:r>
      <w:proofErr w:type="spellStart"/>
      <w:r>
        <w:rPr>
          <w:rFonts w:ascii="Arial" w:hAnsi="Arial" w:cs="Arial"/>
          <w:sz w:val="24"/>
          <w:szCs w:val="24"/>
        </w:rPr>
        <w:t>click</w:t>
      </w:r>
      <w:proofErr w:type="spellEnd"/>
      <w:r>
        <w:rPr>
          <w:rFonts w:ascii="Arial" w:hAnsi="Arial" w:cs="Arial"/>
          <w:sz w:val="24"/>
          <w:szCs w:val="24"/>
        </w:rPr>
        <w:t xml:space="preserve"> y el proyecto se empieza a descargar, y lo guardas en una página en donde más te acomodes.</w:t>
      </w:r>
    </w:p>
    <w:p w14:paraId="5C84C834" w14:textId="77777777" w:rsidR="001B174D" w:rsidRDefault="001B174D" w:rsidP="001B174D">
      <w:pPr>
        <w:rPr>
          <w:rFonts w:ascii="Arial" w:hAnsi="Arial" w:cs="Arial"/>
          <w:sz w:val="24"/>
          <w:szCs w:val="24"/>
        </w:rPr>
      </w:pPr>
    </w:p>
    <w:p w14:paraId="349DD4A1" w14:textId="40FC1643" w:rsidR="001B174D" w:rsidRDefault="001B174D" w:rsidP="001B174D">
      <w:pPr>
        <w:jc w:val="center"/>
        <w:rPr>
          <w:rFonts w:ascii="Arial" w:hAnsi="Arial" w:cs="Arial"/>
          <w:sz w:val="24"/>
          <w:szCs w:val="24"/>
        </w:rPr>
      </w:pPr>
      <w:r>
        <w:rPr>
          <w:noProof/>
        </w:rPr>
        <w:drawing>
          <wp:inline distT="0" distB="0" distL="0" distR="0" wp14:anchorId="29AA15B4" wp14:editId="2706E9D6">
            <wp:extent cx="4743450" cy="2219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95" t="36561" r="27639" b="3409"/>
                    <a:stretch/>
                  </pic:blipFill>
                  <pic:spPr bwMode="auto">
                    <a:xfrm>
                      <a:off x="0" y="0"/>
                      <a:ext cx="4743450" cy="2219325"/>
                    </a:xfrm>
                    <a:prstGeom prst="rect">
                      <a:avLst/>
                    </a:prstGeom>
                    <a:ln>
                      <a:noFill/>
                    </a:ln>
                    <a:extLst>
                      <a:ext uri="{53640926-AAD7-44D8-BBD7-CCE9431645EC}">
                        <a14:shadowObscured xmlns:a14="http://schemas.microsoft.com/office/drawing/2010/main"/>
                      </a:ext>
                    </a:extLst>
                  </pic:spPr>
                </pic:pic>
              </a:graphicData>
            </a:graphic>
          </wp:inline>
        </w:drawing>
      </w:r>
    </w:p>
    <w:p w14:paraId="48D9E55A" w14:textId="4E254359" w:rsidR="002E167C" w:rsidRDefault="002E167C" w:rsidP="00293FE1">
      <w:pPr>
        <w:jc w:val="both"/>
        <w:rPr>
          <w:rFonts w:ascii="Arial" w:hAnsi="Arial" w:cs="Arial"/>
          <w:sz w:val="24"/>
          <w:szCs w:val="24"/>
        </w:rPr>
      </w:pPr>
    </w:p>
    <w:p w14:paraId="06958ED1" w14:textId="49027E3B" w:rsidR="001B174D" w:rsidRDefault="0072029A" w:rsidP="00293FE1">
      <w:pPr>
        <w:jc w:val="both"/>
        <w:rPr>
          <w:rFonts w:ascii="Arial" w:hAnsi="Arial" w:cs="Arial"/>
          <w:sz w:val="24"/>
          <w:szCs w:val="24"/>
        </w:rPr>
      </w:pPr>
      <w:r>
        <w:rPr>
          <w:rFonts w:ascii="Arial" w:hAnsi="Arial" w:cs="Arial"/>
          <w:sz w:val="24"/>
          <w:szCs w:val="24"/>
        </w:rPr>
        <w:t xml:space="preserve">Antes de abrir el proyecto se debe de tener instalado ya Visual Studio 2019 en la PC, en caso de que no te dejamos un enlace para su instalación: </w:t>
      </w:r>
    </w:p>
    <w:p w14:paraId="7FB18428" w14:textId="77777777" w:rsidR="0072029A" w:rsidRDefault="0072029A" w:rsidP="00293FE1">
      <w:pPr>
        <w:jc w:val="both"/>
        <w:rPr>
          <w:rFonts w:ascii="Arial" w:hAnsi="Arial" w:cs="Arial"/>
          <w:sz w:val="24"/>
          <w:szCs w:val="24"/>
        </w:rPr>
      </w:pPr>
    </w:p>
    <w:p w14:paraId="2E1FCB02" w14:textId="272E1BFD" w:rsidR="0072029A" w:rsidRDefault="0072029A" w:rsidP="00293FE1">
      <w:pPr>
        <w:jc w:val="both"/>
        <w:rPr>
          <w:rFonts w:ascii="Arial" w:hAnsi="Arial" w:cs="Arial"/>
          <w:sz w:val="24"/>
          <w:szCs w:val="24"/>
        </w:rPr>
      </w:pPr>
      <w:hyperlink r:id="rId20" w:history="1">
        <w:r w:rsidRPr="002A7AEF">
          <w:rPr>
            <w:rStyle w:val="Hipervnculo"/>
            <w:rFonts w:ascii="Arial" w:hAnsi="Arial" w:cs="Arial"/>
            <w:sz w:val="24"/>
            <w:szCs w:val="24"/>
          </w:rPr>
          <w:t>https://www.youtube.com/watch?v=S5IUGQJdTdc&amp;ab_channel=campusMVP.es</w:t>
        </w:r>
      </w:hyperlink>
    </w:p>
    <w:p w14:paraId="2EF4845D" w14:textId="11ADFED8" w:rsidR="0072029A" w:rsidRDefault="0072029A" w:rsidP="00293FE1">
      <w:pPr>
        <w:jc w:val="both"/>
        <w:rPr>
          <w:rFonts w:ascii="Arial" w:hAnsi="Arial" w:cs="Arial"/>
          <w:sz w:val="24"/>
          <w:szCs w:val="24"/>
        </w:rPr>
      </w:pPr>
      <w:r>
        <w:rPr>
          <w:rFonts w:ascii="Arial" w:hAnsi="Arial" w:cs="Arial"/>
          <w:sz w:val="24"/>
          <w:szCs w:val="24"/>
        </w:rPr>
        <w:t>Ya instalado VS y ya descargado el proyecto se lleva acabo lo siguiente, se abre la carpeta de Proyecto y sale un archivo que dice Project1.sl</w:t>
      </w:r>
    </w:p>
    <w:p w14:paraId="5B165CD0" w14:textId="56AFB592" w:rsidR="0072029A" w:rsidRDefault="0072029A" w:rsidP="00293FE1">
      <w:pPr>
        <w:jc w:val="both"/>
        <w:rPr>
          <w:rFonts w:ascii="Arial" w:hAnsi="Arial" w:cs="Arial"/>
          <w:sz w:val="24"/>
          <w:szCs w:val="24"/>
        </w:rPr>
      </w:pPr>
    </w:p>
    <w:p w14:paraId="2DD5959E" w14:textId="28254C26" w:rsidR="0072029A" w:rsidRDefault="0072029A" w:rsidP="0072029A">
      <w:pPr>
        <w:jc w:val="center"/>
        <w:rPr>
          <w:rFonts w:ascii="Arial" w:hAnsi="Arial" w:cs="Arial"/>
          <w:sz w:val="24"/>
          <w:szCs w:val="24"/>
        </w:rPr>
      </w:pPr>
      <w:r>
        <w:rPr>
          <w:noProof/>
        </w:rPr>
        <w:drawing>
          <wp:inline distT="0" distB="0" distL="0" distR="0" wp14:anchorId="19DFB22E" wp14:editId="35C33BBE">
            <wp:extent cx="5810250" cy="16954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0250" cy="1695450"/>
                    </a:xfrm>
                    <a:prstGeom prst="rect">
                      <a:avLst/>
                    </a:prstGeom>
                  </pic:spPr>
                </pic:pic>
              </a:graphicData>
            </a:graphic>
          </wp:inline>
        </w:drawing>
      </w:r>
    </w:p>
    <w:p w14:paraId="39E7161C" w14:textId="171D1302" w:rsidR="0072029A" w:rsidRDefault="0072029A" w:rsidP="0072029A">
      <w:pPr>
        <w:jc w:val="center"/>
        <w:rPr>
          <w:rFonts w:ascii="Arial" w:hAnsi="Arial" w:cs="Arial"/>
          <w:sz w:val="24"/>
          <w:szCs w:val="24"/>
        </w:rPr>
      </w:pPr>
    </w:p>
    <w:p w14:paraId="516EF67D" w14:textId="67540B27" w:rsidR="0072029A" w:rsidRDefault="0072029A" w:rsidP="0072029A">
      <w:pPr>
        <w:jc w:val="center"/>
        <w:rPr>
          <w:rFonts w:ascii="Arial" w:hAnsi="Arial" w:cs="Arial"/>
          <w:sz w:val="24"/>
          <w:szCs w:val="24"/>
        </w:rPr>
      </w:pPr>
      <w:r>
        <w:rPr>
          <w:noProof/>
        </w:rPr>
        <w:drawing>
          <wp:inline distT="0" distB="0" distL="0" distR="0" wp14:anchorId="47EF0A20" wp14:editId="3864484A">
            <wp:extent cx="5895975" cy="13144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5975" cy="1314450"/>
                    </a:xfrm>
                    <a:prstGeom prst="rect">
                      <a:avLst/>
                    </a:prstGeom>
                  </pic:spPr>
                </pic:pic>
              </a:graphicData>
            </a:graphic>
          </wp:inline>
        </w:drawing>
      </w:r>
    </w:p>
    <w:p w14:paraId="1E3CC8E9" w14:textId="4EC4FE0A" w:rsidR="0072029A" w:rsidRDefault="0072029A" w:rsidP="0072029A">
      <w:pPr>
        <w:rPr>
          <w:rFonts w:ascii="Arial" w:hAnsi="Arial" w:cs="Arial"/>
          <w:sz w:val="24"/>
          <w:szCs w:val="24"/>
        </w:rPr>
      </w:pPr>
    </w:p>
    <w:p w14:paraId="7652AB28" w14:textId="2AB45D1F" w:rsidR="0072029A" w:rsidRDefault="0072029A" w:rsidP="0072029A">
      <w:pPr>
        <w:rPr>
          <w:rFonts w:ascii="Arial" w:hAnsi="Arial" w:cs="Arial"/>
          <w:sz w:val="24"/>
          <w:szCs w:val="24"/>
        </w:rPr>
      </w:pPr>
      <w:r>
        <w:rPr>
          <w:rFonts w:ascii="Arial" w:hAnsi="Arial" w:cs="Arial"/>
          <w:sz w:val="24"/>
          <w:szCs w:val="24"/>
        </w:rPr>
        <w:t>Se abrirá la siguiente página:</w:t>
      </w:r>
    </w:p>
    <w:p w14:paraId="14A9651A" w14:textId="41984055" w:rsidR="0072029A" w:rsidRDefault="0072029A" w:rsidP="0072029A">
      <w:pPr>
        <w:rPr>
          <w:rFonts w:ascii="Arial" w:hAnsi="Arial" w:cs="Arial"/>
          <w:sz w:val="24"/>
          <w:szCs w:val="24"/>
        </w:rPr>
      </w:pPr>
    </w:p>
    <w:p w14:paraId="08E8C4F7" w14:textId="646526AE" w:rsidR="0072029A" w:rsidRDefault="0072029A" w:rsidP="0072029A">
      <w:pPr>
        <w:rPr>
          <w:rFonts w:ascii="Arial" w:hAnsi="Arial" w:cs="Arial"/>
          <w:sz w:val="24"/>
          <w:szCs w:val="24"/>
        </w:rPr>
      </w:pPr>
      <w:r>
        <w:rPr>
          <w:noProof/>
        </w:rPr>
        <w:drawing>
          <wp:inline distT="0" distB="0" distL="0" distR="0" wp14:anchorId="1FBF3A20" wp14:editId="0AA78756">
            <wp:extent cx="6858000" cy="3855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5720"/>
                    </a:xfrm>
                    <a:prstGeom prst="rect">
                      <a:avLst/>
                    </a:prstGeom>
                  </pic:spPr>
                </pic:pic>
              </a:graphicData>
            </a:graphic>
          </wp:inline>
        </w:drawing>
      </w:r>
    </w:p>
    <w:p w14:paraId="1789D8CD" w14:textId="29963CCE" w:rsidR="0072029A" w:rsidRDefault="0072029A" w:rsidP="0072029A">
      <w:pPr>
        <w:rPr>
          <w:rFonts w:ascii="Arial" w:hAnsi="Arial" w:cs="Arial"/>
          <w:sz w:val="24"/>
          <w:szCs w:val="24"/>
        </w:rPr>
      </w:pPr>
    </w:p>
    <w:p w14:paraId="03A76DE7" w14:textId="486AA658" w:rsidR="0072029A" w:rsidRDefault="0072029A" w:rsidP="0072029A">
      <w:pPr>
        <w:rPr>
          <w:rFonts w:ascii="Arial" w:hAnsi="Arial" w:cs="Arial"/>
          <w:sz w:val="24"/>
          <w:szCs w:val="24"/>
        </w:rPr>
      </w:pPr>
      <w:r>
        <w:rPr>
          <w:rFonts w:ascii="Arial" w:hAnsi="Arial" w:cs="Arial"/>
          <w:sz w:val="24"/>
          <w:szCs w:val="24"/>
        </w:rPr>
        <w:t>Seleccionamos la opción de “Depurador local de Windows”</w:t>
      </w:r>
    </w:p>
    <w:p w14:paraId="48FE200B" w14:textId="58202CB9" w:rsidR="002E167C" w:rsidRDefault="002E167C" w:rsidP="00293FE1">
      <w:pPr>
        <w:jc w:val="both"/>
        <w:rPr>
          <w:rFonts w:ascii="Arial" w:hAnsi="Arial" w:cs="Arial"/>
          <w:sz w:val="24"/>
          <w:szCs w:val="24"/>
        </w:rPr>
      </w:pPr>
    </w:p>
    <w:p w14:paraId="6560902B" w14:textId="71A17A08" w:rsidR="002E167C" w:rsidRDefault="0072029A" w:rsidP="00293FE1">
      <w:pPr>
        <w:jc w:val="both"/>
        <w:rPr>
          <w:rFonts w:ascii="Arial" w:hAnsi="Arial" w:cs="Arial"/>
          <w:sz w:val="24"/>
          <w:szCs w:val="24"/>
        </w:rPr>
      </w:pPr>
      <w:r>
        <w:rPr>
          <w:rFonts w:ascii="Arial" w:hAnsi="Arial" w:cs="Arial"/>
          <w:sz w:val="24"/>
          <w:szCs w:val="24"/>
        </w:rPr>
        <w:t>Saldrá la siguiente ventana en donde se puede ya visualizar el proyecto de la mejor forma</w:t>
      </w:r>
    </w:p>
    <w:p w14:paraId="5AD377FF" w14:textId="7DAF4B79" w:rsidR="0072029A" w:rsidRDefault="0072029A" w:rsidP="00293FE1">
      <w:pPr>
        <w:jc w:val="both"/>
        <w:rPr>
          <w:rFonts w:ascii="Arial" w:hAnsi="Arial" w:cs="Arial"/>
          <w:sz w:val="24"/>
          <w:szCs w:val="24"/>
        </w:rPr>
      </w:pPr>
    </w:p>
    <w:p w14:paraId="48EF58FE" w14:textId="75DF5A49" w:rsidR="0072029A" w:rsidRDefault="0072029A" w:rsidP="0072029A">
      <w:pPr>
        <w:jc w:val="center"/>
        <w:rPr>
          <w:rFonts w:ascii="Arial" w:hAnsi="Arial" w:cs="Arial"/>
          <w:sz w:val="24"/>
          <w:szCs w:val="24"/>
        </w:rPr>
      </w:pPr>
      <w:r>
        <w:rPr>
          <w:noProof/>
        </w:rPr>
        <w:drawing>
          <wp:inline distT="0" distB="0" distL="0" distR="0" wp14:anchorId="0557D97A" wp14:editId="79111662">
            <wp:extent cx="4238625" cy="3206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67" t="10622" r="37083" b="10326"/>
                    <a:stretch/>
                  </pic:blipFill>
                  <pic:spPr bwMode="auto">
                    <a:xfrm>
                      <a:off x="0" y="0"/>
                      <a:ext cx="4246704" cy="3212637"/>
                    </a:xfrm>
                    <a:prstGeom prst="rect">
                      <a:avLst/>
                    </a:prstGeom>
                    <a:ln>
                      <a:noFill/>
                    </a:ln>
                    <a:extLst>
                      <a:ext uri="{53640926-AAD7-44D8-BBD7-CCE9431645EC}">
                        <a14:shadowObscured xmlns:a14="http://schemas.microsoft.com/office/drawing/2010/main"/>
                      </a:ext>
                    </a:extLst>
                  </pic:spPr>
                </pic:pic>
              </a:graphicData>
            </a:graphic>
          </wp:inline>
        </w:drawing>
      </w:r>
    </w:p>
    <w:p w14:paraId="1497AA5E" w14:textId="77777777" w:rsidR="008422FA" w:rsidRDefault="008422FA" w:rsidP="0072029A">
      <w:pPr>
        <w:jc w:val="center"/>
        <w:rPr>
          <w:rFonts w:ascii="Arial" w:hAnsi="Arial" w:cs="Arial"/>
          <w:sz w:val="24"/>
          <w:szCs w:val="24"/>
        </w:rPr>
      </w:pPr>
    </w:p>
    <w:p w14:paraId="5BE1CCAD" w14:textId="0075F546" w:rsidR="008422FA" w:rsidRDefault="008422FA" w:rsidP="008422FA">
      <w:pPr>
        <w:rPr>
          <w:rFonts w:ascii="Arial" w:hAnsi="Arial" w:cs="Arial"/>
          <w:sz w:val="24"/>
          <w:szCs w:val="24"/>
        </w:rPr>
      </w:pPr>
    </w:p>
    <w:p w14:paraId="484F2B89" w14:textId="196F97C4" w:rsidR="008422FA" w:rsidRDefault="008422FA" w:rsidP="008422FA">
      <w:pPr>
        <w:jc w:val="both"/>
        <w:rPr>
          <w:rFonts w:ascii="Arial" w:hAnsi="Arial" w:cs="Arial"/>
          <w:color w:val="000000"/>
          <w:sz w:val="24"/>
          <w:szCs w:val="24"/>
        </w:rPr>
      </w:pPr>
      <w:r w:rsidRPr="008422FA">
        <w:rPr>
          <w:rFonts w:ascii="Arial" w:hAnsi="Arial" w:cs="Arial"/>
          <w:color w:val="000000"/>
          <w:sz w:val="24"/>
          <w:szCs w:val="24"/>
        </w:rPr>
        <w:t>Para poder desplazarse a través del escenario es necesario usar las teclas “W”, “A”,</w:t>
      </w:r>
      <w:r w:rsidRPr="008422FA">
        <w:rPr>
          <w:rFonts w:ascii="Arial" w:hAnsi="Arial" w:cs="Arial"/>
          <w:color w:val="000000"/>
        </w:rPr>
        <w:t xml:space="preserve"> </w:t>
      </w:r>
      <w:r w:rsidRPr="008422FA">
        <w:rPr>
          <w:rFonts w:ascii="Arial" w:hAnsi="Arial" w:cs="Arial"/>
          <w:color w:val="000000"/>
          <w:sz w:val="24"/>
          <w:szCs w:val="24"/>
        </w:rPr>
        <w:t>“S”, “D”; donde “W” será la tecla que permita desplazarse hacia adelante, “A” va a</w:t>
      </w:r>
      <w:r w:rsidRPr="008422FA">
        <w:rPr>
          <w:rFonts w:ascii="Arial" w:hAnsi="Arial" w:cs="Arial"/>
          <w:color w:val="000000"/>
        </w:rPr>
        <w:t xml:space="preserve"> </w:t>
      </w:r>
      <w:r w:rsidRPr="008422FA">
        <w:rPr>
          <w:rFonts w:ascii="Arial" w:hAnsi="Arial" w:cs="Arial"/>
          <w:color w:val="000000"/>
          <w:sz w:val="24"/>
          <w:szCs w:val="24"/>
        </w:rPr>
        <w:t>permitir desplazarse hacia a la</w:t>
      </w:r>
      <w:r w:rsidRPr="008422FA">
        <w:rPr>
          <w:rFonts w:ascii="Arial" w:hAnsi="Arial" w:cs="Arial"/>
          <w:color w:val="000000"/>
          <w:sz w:val="24"/>
          <w:szCs w:val="24"/>
        </w:rPr>
        <w:t xml:space="preserve"> </w:t>
      </w:r>
      <w:r w:rsidRPr="008422FA">
        <w:rPr>
          <w:rFonts w:ascii="Arial" w:hAnsi="Arial" w:cs="Arial"/>
          <w:color w:val="000000"/>
          <w:sz w:val="24"/>
          <w:szCs w:val="24"/>
        </w:rPr>
        <w:t>izquierda, “S” va a permitir desplazarse hacia atrás y</w:t>
      </w:r>
      <w:r w:rsidRPr="008422FA">
        <w:rPr>
          <w:rFonts w:ascii="Arial" w:hAnsi="Arial" w:cs="Arial"/>
          <w:color w:val="000000"/>
        </w:rPr>
        <w:t xml:space="preserve"> </w:t>
      </w:r>
      <w:r w:rsidRPr="008422FA">
        <w:rPr>
          <w:rFonts w:ascii="Arial" w:hAnsi="Arial" w:cs="Arial"/>
          <w:color w:val="000000"/>
          <w:sz w:val="24"/>
          <w:szCs w:val="24"/>
        </w:rPr>
        <w:t>“D” va a permitir desplazarse hacia la derecha.</w:t>
      </w:r>
    </w:p>
    <w:p w14:paraId="691DF5D8" w14:textId="3D6D4FC9" w:rsidR="008422FA" w:rsidRDefault="008422FA" w:rsidP="008422FA">
      <w:pPr>
        <w:jc w:val="both"/>
        <w:rPr>
          <w:rFonts w:ascii="Arial" w:hAnsi="Arial" w:cs="Arial"/>
          <w:color w:val="000000"/>
          <w:sz w:val="24"/>
          <w:szCs w:val="24"/>
        </w:rPr>
      </w:pPr>
    </w:p>
    <w:p w14:paraId="259AB693" w14:textId="1024309C" w:rsidR="008422FA" w:rsidRDefault="008422FA" w:rsidP="008422FA">
      <w:pPr>
        <w:jc w:val="center"/>
        <w:rPr>
          <w:rFonts w:ascii="Arial" w:hAnsi="Arial" w:cs="Arial"/>
          <w:sz w:val="24"/>
          <w:szCs w:val="24"/>
        </w:rPr>
      </w:pPr>
      <w:r>
        <w:rPr>
          <w:noProof/>
        </w:rPr>
        <w:drawing>
          <wp:inline distT="0" distB="0" distL="0" distR="0" wp14:anchorId="14B2D6E0" wp14:editId="1EAF1458">
            <wp:extent cx="1335768" cy="9048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39358" cy="907307"/>
                    </a:xfrm>
                    <a:prstGeom prst="rect">
                      <a:avLst/>
                    </a:prstGeom>
                  </pic:spPr>
                </pic:pic>
              </a:graphicData>
            </a:graphic>
          </wp:inline>
        </w:drawing>
      </w:r>
    </w:p>
    <w:p w14:paraId="57697E4D" w14:textId="1462DCF1" w:rsidR="008422FA" w:rsidRDefault="008422FA" w:rsidP="008422FA">
      <w:pPr>
        <w:rPr>
          <w:rFonts w:ascii="Arial" w:hAnsi="Arial" w:cs="Arial"/>
          <w:sz w:val="24"/>
          <w:szCs w:val="24"/>
        </w:rPr>
      </w:pPr>
    </w:p>
    <w:p w14:paraId="2FC2D17C" w14:textId="30F5653C" w:rsidR="008422FA" w:rsidRDefault="008422FA" w:rsidP="008422FA">
      <w:pPr>
        <w:rPr>
          <w:rFonts w:ascii="ArialMT" w:hAnsi="ArialMT"/>
          <w:color w:val="000000"/>
          <w:sz w:val="24"/>
          <w:szCs w:val="24"/>
        </w:rPr>
      </w:pPr>
      <w:r w:rsidRPr="008422FA">
        <w:rPr>
          <w:rFonts w:ascii="ArialMT" w:hAnsi="ArialMT"/>
          <w:color w:val="000000"/>
          <w:sz w:val="24"/>
          <w:szCs w:val="24"/>
        </w:rPr>
        <w:t xml:space="preserve">Con el </w:t>
      </w:r>
      <w:proofErr w:type="gramStart"/>
      <w:r w:rsidRPr="008422FA">
        <w:rPr>
          <w:rFonts w:ascii="ArialMT" w:hAnsi="ArialMT"/>
          <w:color w:val="000000"/>
          <w:sz w:val="24"/>
          <w:szCs w:val="24"/>
        </w:rPr>
        <w:t>mouse</w:t>
      </w:r>
      <w:proofErr w:type="gramEnd"/>
      <w:r w:rsidRPr="008422FA">
        <w:rPr>
          <w:rFonts w:ascii="ArialMT" w:hAnsi="ArialMT"/>
          <w:color w:val="000000"/>
          <w:sz w:val="24"/>
          <w:szCs w:val="24"/>
        </w:rPr>
        <w:t xml:space="preserve"> se puede rotar la cámara.</w:t>
      </w:r>
    </w:p>
    <w:p w14:paraId="513978E6" w14:textId="31B787EA" w:rsidR="008422FA" w:rsidRDefault="008422FA" w:rsidP="008422FA">
      <w:pPr>
        <w:rPr>
          <w:rFonts w:ascii="ArialMT" w:hAnsi="ArialMT"/>
          <w:color w:val="000000"/>
          <w:sz w:val="24"/>
          <w:szCs w:val="24"/>
        </w:rPr>
      </w:pPr>
    </w:p>
    <w:p w14:paraId="68E5EEBA" w14:textId="3DAC298B" w:rsidR="008422FA" w:rsidRDefault="008422FA" w:rsidP="008422FA">
      <w:pPr>
        <w:jc w:val="center"/>
        <w:rPr>
          <w:rFonts w:ascii="Arial" w:hAnsi="Arial" w:cs="Arial"/>
          <w:sz w:val="24"/>
          <w:szCs w:val="24"/>
        </w:rPr>
      </w:pPr>
      <w:r>
        <w:rPr>
          <w:noProof/>
        </w:rPr>
        <w:drawing>
          <wp:inline distT="0" distB="0" distL="0" distR="0" wp14:anchorId="65E25678" wp14:editId="08D81948">
            <wp:extent cx="2867025" cy="1214377"/>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6217" cy="1230978"/>
                    </a:xfrm>
                    <a:prstGeom prst="rect">
                      <a:avLst/>
                    </a:prstGeom>
                  </pic:spPr>
                </pic:pic>
              </a:graphicData>
            </a:graphic>
          </wp:inline>
        </w:drawing>
      </w:r>
    </w:p>
    <w:p w14:paraId="10C28E78" w14:textId="77777777" w:rsidR="008422FA" w:rsidRPr="008422FA" w:rsidRDefault="008422FA" w:rsidP="008422FA">
      <w:pPr>
        <w:rPr>
          <w:rFonts w:ascii="Arial" w:hAnsi="Arial" w:cs="Arial"/>
          <w:sz w:val="24"/>
          <w:szCs w:val="24"/>
        </w:rPr>
      </w:pPr>
    </w:p>
    <w:p w14:paraId="29CFA48C" w14:textId="09782626" w:rsidR="003A7E14" w:rsidRDefault="003A7E14" w:rsidP="003A7E14">
      <w:pPr>
        <w:rPr>
          <w:rFonts w:ascii="Arial" w:hAnsi="Arial" w:cs="Arial"/>
          <w:sz w:val="24"/>
          <w:szCs w:val="24"/>
        </w:rPr>
      </w:pPr>
    </w:p>
    <w:p w14:paraId="615C2318" w14:textId="77777777" w:rsidR="003A7E14" w:rsidRDefault="003A7E14" w:rsidP="003A7E14">
      <w:pPr>
        <w:rPr>
          <w:rFonts w:ascii="Arial" w:hAnsi="Arial" w:cs="Arial"/>
          <w:sz w:val="24"/>
          <w:szCs w:val="24"/>
        </w:rPr>
      </w:pPr>
    </w:p>
    <w:p w14:paraId="6B36A9E3" w14:textId="76542BE5" w:rsidR="00F436A0" w:rsidRDefault="00F436A0" w:rsidP="009E7D8A">
      <w:pPr>
        <w:pStyle w:val="Ttulo2"/>
        <w:spacing w:before="80"/>
      </w:pPr>
    </w:p>
    <w:p w14:paraId="1624F797" w14:textId="233B1806" w:rsidR="008422FA" w:rsidRDefault="008422FA" w:rsidP="008422FA"/>
    <w:p w14:paraId="2D15728D" w14:textId="34B89CE6" w:rsidR="008422FA" w:rsidRDefault="008422FA" w:rsidP="008422FA"/>
    <w:p w14:paraId="2967E3D8" w14:textId="119CA977" w:rsidR="008422FA" w:rsidRDefault="008422FA" w:rsidP="008422FA"/>
    <w:p w14:paraId="421E0575" w14:textId="14C4416F" w:rsidR="008422FA" w:rsidRDefault="008422FA" w:rsidP="008422FA"/>
    <w:p w14:paraId="480EF054" w14:textId="0026986B" w:rsidR="008422FA" w:rsidRDefault="008422FA" w:rsidP="008422FA"/>
    <w:p w14:paraId="63B1E270" w14:textId="3A48CAEA" w:rsidR="008422FA" w:rsidRDefault="008422FA" w:rsidP="008422FA"/>
    <w:p w14:paraId="159D4E46" w14:textId="617AFB7C" w:rsidR="008422FA" w:rsidRDefault="008422FA" w:rsidP="008422FA"/>
    <w:p w14:paraId="460E9BCA" w14:textId="397B62C2" w:rsidR="008422FA" w:rsidRDefault="008422FA" w:rsidP="008422FA"/>
    <w:p w14:paraId="4D88862A" w14:textId="40F7BA61" w:rsidR="008422FA" w:rsidRDefault="008422FA" w:rsidP="008422FA">
      <w:pPr>
        <w:jc w:val="center"/>
        <w:rPr>
          <w:rFonts w:ascii="Arial" w:hAnsi="Arial" w:cs="Arial"/>
          <w:b/>
          <w:bCs/>
          <w:sz w:val="30"/>
          <w:szCs w:val="30"/>
        </w:rPr>
      </w:pPr>
      <w:r w:rsidRPr="008422FA">
        <w:rPr>
          <w:rFonts w:ascii="Arial" w:hAnsi="Arial" w:cs="Arial"/>
          <w:b/>
          <w:bCs/>
          <w:sz w:val="30"/>
          <w:szCs w:val="30"/>
        </w:rPr>
        <w:t>RECORRIDO Y ANIMACIONES DEL PROYECTO</w:t>
      </w:r>
    </w:p>
    <w:p w14:paraId="2364CDEA" w14:textId="2515EC00" w:rsidR="008422FA" w:rsidRDefault="008422FA" w:rsidP="008422FA">
      <w:pPr>
        <w:rPr>
          <w:rFonts w:ascii="Arial" w:hAnsi="Arial" w:cs="Arial"/>
          <w:b/>
          <w:bCs/>
          <w:sz w:val="30"/>
          <w:szCs w:val="30"/>
        </w:rPr>
      </w:pPr>
    </w:p>
    <w:p w14:paraId="550B7A57" w14:textId="494C1446" w:rsidR="008422FA" w:rsidRDefault="008422FA" w:rsidP="008422FA">
      <w:pPr>
        <w:rPr>
          <w:rFonts w:ascii="ArialMT" w:hAnsi="ArialMT"/>
          <w:color w:val="000000"/>
          <w:sz w:val="24"/>
          <w:szCs w:val="24"/>
        </w:rPr>
      </w:pPr>
      <w:r w:rsidRPr="008422FA">
        <w:rPr>
          <w:rFonts w:ascii="ArialMT" w:hAnsi="ArialMT"/>
          <w:color w:val="000000"/>
          <w:sz w:val="24"/>
          <w:szCs w:val="24"/>
        </w:rPr>
        <w:t>A continuación, se puede observar la imagen panorámica del escenario del proyecto:</w:t>
      </w:r>
    </w:p>
    <w:p w14:paraId="06B2968E" w14:textId="0C4676E4" w:rsidR="008422FA" w:rsidRDefault="008422FA" w:rsidP="008422FA">
      <w:pPr>
        <w:rPr>
          <w:rFonts w:ascii="ArialMT" w:hAnsi="ArialMT"/>
          <w:color w:val="000000"/>
          <w:sz w:val="24"/>
          <w:szCs w:val="24"/>
        </w:rPr>
      </w:pPr>
    </w:p>
    <w:p w14:paraId="064BD03D" w14:textId="4B99E2A7" w:rsidR="008422FA" w:rsidRDefault="008422FA" w:rsidP="008422FA">
      <w:pPr>
        <w:jc w:val="center"/>
        <w:rPr>
          <w:rFonts w:ascii="Arial" w:hAnsi="Arial" w:cs="Arial"/>
          <w:b/>
          <w:bCs/>
          <w:sz w:val="30"/>
          <w:szCs w:val="30"/>
        </w:rPr>
      </w:pPr>
      <w:r>
        <w:rPr>
          <w:noProof/>
        </w:rPr>
        <w:drawing>
          <wp:inline distT="0" distB="0" distL="0" distR="0" wp14:anchorId="35FB1067" wp14:editId="41AA0F2B">
            <wp:extent cx="4248150" cy="3156055"/>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06" t="11116" r="36805" b="11067"/>
                    <a:stretch/>
                  </pic:blipFill>
                  <pic:spPr bwMode="auto">
                    <a:xfrm>
                      <a:off x="0" y="0"/>
                      <a:ext cx="4258054" cy="3163413"/>
                    </a:xfrm>
                    <a:prstGeom prst="rect">
                      <a:avLst/>
                    </a:prstGeom>
                    <a:ln>
                      <a:noFill/>
                    </a:ln>
                    <a:extLst>
                      <a:ext uri="{53640926-AAD7-44D8-BBD7-CCE9431645EC}">
                        <a14:shadowObscured xmlns:a14="http://schemas.microsoft.com/office/drawing/2010/main"/>
                      </a:ext>
                    </a:extLst>
                  </pic:spPr>
                </pic:pic>
              </a:graphicData>
            </a:graphic>
          </wp:inline>
        </w:drawing>
      </w:r>
    </w:p>
    <w:p w14:paraId="6998F094" w14:textId="77777777" w:rsidR="00F54B27" w:rsidRDefault="00F54B27" w:rsidP="008422FA">
      <w:pPr>
        <w:jc w:val="center"/>
        <w:rPr>
          <w:rFonts w:ascii="Arial" w:hAnsi="Arial" w:cs="Arial"/>
          <w:b/>
          <w:bCs/>
          <w:sz w:val="30"/>
          <w:szCs w:val="30"/>
        </w:rPr>
      </w:pPr>
    </w:p>
    <w:p w14:paraId="496D6C24" w14:textId="24775FC6" w:rsidR="008422FA" w:rsidRDefault="008422FA" w:rsidP="008422FA">
      <w:pPr>
        <w:rPr>
          <w:rFonts w:ascii="Arial" w:hAnsi="Arial" w:cs="Arial"/>
          <w:b/>
          <w:bCs/>
          <w:sz w:val="30"/>
          <w:szCs w:val="30"/>
        </w:rPr>
      </w:pPr>
    </w:p>
    <w:p w14:paraId="12A1F2F8" w14:textId="0811A774" w:rsidR="008422FA" w:rsidRDefault="008422FA" w:rsidP="008422FA">
      <w:pPr>
        <w:rPr>
          <w:rFonts w:ascii="Arial" w:hAnsi="Arial" w:cs="Arial"/>
          <w:sz w:val="24"/>
          <w:szCs w:val="24"/>
        </w:rPr>
      </w:pPr>
      <w:r w:rsidRPr="00F54B27">
        <w:rPr>
          <w:rFonts w:ascii="Arial" w:hAnsi="Arial" w:cs="Arial"/>
          <w:sz w:val="24"/>
          <w:szCs w:val="24"/>
        </w:rPr>
        <w:t xml:space="preserve">UN RECORRIDO POR LA RECAMARA </w:t>
      </w:r>
    </w:p>
    <w:p w14:paraId="2851D260" w14:textId="6600806B" w:rsidR="00F54B27" w:rsidRDefault="00F54B27" w:rsidP="008422FA">
      <w:pPr>
        <w:rPr>
          <w:rFonts w:ascii="Arial" w:hAnsi="Arial" w:cs="Arial"/>
          <w:sz w:val="24"/>
          <w:szCs w:val="24"/>
        </w:rPr>
      </w:pPr>
    </w:p>
    <w:p w14:paraId="3C4B7704" w14:textId="3621AEBE" w:rsidR="00F54B27" w:rsidRDefault="00F54B27" w:rsidP="008422FA">
      <w:pPr>
        <w:rPr>
          <w:rFonts w:ascii="Arial" w:hAnsi="Arial" w:cs="Arial"/>
          <w:sz w:val="24"/>
          <w:szCs w:val="24"/>
        </w:rPr>
      </w:pPr>
    </w:p>
    <w:p w14:paraId="45398424" w14:textId="4A8F401B" w:rsidR="00F54B27" w:rsidRDefault="00F54B27" w:rsidP="008422FA">
      <w:pPr>
        <w:rPr>
          <w:rFonts w:ascii="Arial" w:hAnsi="Arial" w:cs="Arial"/>
          <w:sz w:val="24"/>
          <w:szCs w:val="24"/>
        </w:rPr>
      </w:pPr>
    </w:p>
    <w:p w14:paraId="749B1C47" w14:textId="77777777" w:rsidR="00F54B27" w:rsidRDefault="00F54B27" w:rsidP="008422FA">
      <w:pPr>
        <w:rPr>
          <w:rFonts w:ascii="Arial" w:hAnsi="Arial" w:cs="Arial"/>
          <w:sz w:val="24"/>
          <w:szCs w:val="24"/>
        </w:rPr>
      </w:pPr>
    </w:p>
    <w:p w14:paraId="0361CEE3" w14:textId="5A4A7AAF" w:rsidR="00F54B27" w:rsidRDefault="00F54B27" w:rsidP="008422FA">
      <w:pPr>
        <w:rPr>
          <w:rFonts w:ascii="Arial" w:hAnsi="Arial" w:cs="Arial"/>
          <w:sz w:val="24"/>
          <w:szCs w:val="24"/>
        </w:rPr>
      </w:pPr>
    </w:p>
    <w:p w14:paraId="76516975" w14:textId="7D98D324" w:rsidR="00F54B27" w:rsidRDefault="00F54B27" w:rsidP="00F54B27">
      <w:pPr>
        <w:jc w:val="center"/>
        <w:rPr>
          <w:rFonts w:ascii="Arial" w:hAnsi="Arial" w:cs="Arial"/>
          <w:sz w:val="24"/>
          <w:szCs w:val="24"/>
        </w:rPr>
      </w:pPr>
      <w:r>
        <w:rPr>
          <w:noProof/>
        </w:rPr>
        <w:drawing>
          <wp:inline distT="0" distB="0" distL="0" distR="0" wp14:anchorId="6422A258" wp14:editId="5D790DC2">
            <wp:extent cx="4038600" cy="30289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66" t="10870" r="36944" b="10573"/>
                    <a:stretch/>
                  </pic:blipFill>
                  <pic:spPr bwMode="auto">
                    <a:xfrm>
                      <a:off x="0" y="0"/>
                      <a:ext cx="4038600" cy="3028950"/>
                    </a:xfrm>
                    <a:prstGeom prst="rect">
                      <a:avLst/>
                    </a:prstGeom>
                    <a:ln>
                      <a:noFill/>
                    </a:ln>
                    <a:extLst>
                      <a:ext uri="{53640926-AAD7-44D8-BBD7-CCE9431645EC}">
                        <a14:shadowObscured xmlns:a14="http://schemas.microsoft.com/office/drawing/2010/main"/>
                      </a:ext>
                    </a:extLst>
                  </pic:spPr>
                </pic:pic>
              </a:graphicData>
            </a:graphic>
          </wp:inline>
        </w:drawing>
      </w:r>
    </w:p>
    <w:p w14:paraId="19826EB2" w14:textId="49444E0C" w:rsidR="00F54B27" w:rsidRDefault="00F54B27" w:rsidP="00F54B27">
      <w:pPr>
        <w:rPr>
          <w:rFonts w:ascii="Arial" w:hAnsi="Arial" w:cs="Arial"/>
          <w:sz w:val="24"/>
          <w:szCs w:val="24"/>
        </w:rPr>
      </w:pPr>
    </w:p>
    <w:p w14:paraId="7B9F734C" w14:textId="2F17305C" w:rsidR="00F54B27" w:rsidRDefault="00F54B27" w:rsidP="00F54B27">
      <w:pPr>
        <w:rPr>
          <w:rFonts w:ascii="Arial" w:hAnsi="Arial" w:cs="Arial"/>
          <w:sz w:val="24"/>
          <w:szCs w:val="24"/>
        </w:rPr>
      </w:pPr>
    </w:p>
    <w:p w14:paraId="27A6F5BE" w14:textId="4B2E35F7" w:rsidR="00F54B27" w:rsidRDefault="00F54B27" w:rsidP="00F54B27">
      <w:pPr>
        <w:rPr>
          <w:rFonts w:ascii="Arial" w:hAnsi="Arial" w:cs="Arial"/>
          <w:sz w:val="24"/>
          <w:szCs w:val="24"/>
        </w:rPr>
      </w:pPr>
    </w:p>
    <w:p w14:paraId="46D92A8F" w14:textId="106C7ED5" w:rsidR="00F54B27" w:rsidRDefault="00F54B27" w:rsidP="00F54B27">
      <w:pPr>
        <w:jc w:val="center"/>
        <w:rPr>
          <w:rFonts w:ascii="Arial" w:hAnsi="Arial" w:cs="Arial"/>
          <w:sz w:val="24"/>
          <w:szCs w:val="24"/>
        </w:rPr>
      </w:pPr>
      <w:r>
        <w:rPr>
          <w:noProof/>
        </w:rPr>
        <w:drawing>
          <wp:inline distT="0" distB="0" distL="0" distR="0" wp14:anchorId="3C9C692E" wp14:editId="3C77EF4A">
            <wp:extent cx="4048125" cy="30194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28" t="11115" r="36944" b="10574"/>
                    <a:stretch/>
                  </pic:blipFill>
                  <pic:spPr bwMode="auto">
                    <a:xfrm>
                      <a:off x="0" y="0"/>
                      <a:ext cx="4048125" cy="3019425"/>
                    </a:xfrm>
                    <a:prstGeom prst="rect">
                      <a:avLst/>
                    </a:prstGeom>
                    <a:ln>
                      <a:noFill/>
                    </a:ln>
                    <a:extLst>
                      <a:ext uri="{53640926-AAD7-44D8-BBD7-CCE9431645EC}">
                        <a14:shadowObscured xmlns:a14="http://schemas.microsoft.com/office/drawing/2010/main"/>
                      </a:ext>
                    </a:extLst>
                  </pic:spPr>
                </pic:pic>
              </a:graphicData>
            </a:graphic>
          </wp:inline>
        </w:drawing>
      </w:r>
    </w:p>
    <w:p w14:paraId="2D4A5E30" w14:textId="77777777" w:rsidR="00F54B27" w:rsidRDefault="00F54B27" w:rsidP="00F54B27">
      <w:pPr>
        <w:jc w:val="center"/>
        <w:rPr>
          <w:rFonts w:ascii="Arial" w:hAnsi="Arial" w:cs="Arial"/>
          <w:sz w:val="24"/>
          <w:szCs w:val="24"/>
        </w:rPr>
      </w:pPr>
    </w:p>
    <w:p w14:paraId="54720066" w14:textId="64AC555A" w:rsidR="00F54B27" w:rsidRDefault="00F54B27" w:rsidP="00F54B27">
      <w:pPr>
        <w:rPr>
          <w:rFonts w:ascii="Arial" w:hAnsi="Arial" w:cs="Arial"/>
          <w:sz w:val="24"/>
          <w:szCs w:val="24"/>
        </w:rPr>
      </w:pPr>
    </w:p>
    <w:p w14:paraId="425350DC" w14:textId="3D296238" w:rsidR="00F54B27" w:rsidRDefault="00F54B27" w:rsidP="00F54B27">
      <w:pPr>
        <w:jc w:val="center"/>
        <w:rPr>
          <w:rFonts w:ascii="Arial" w:hAnsi="Arial" w:cs="Arial"/>
          <w:sz w:val="24"/>
          <w:szCs w:val="24"/>
        </w:rPr>
      </w:pPr>
      <w:r>
        <w:rPr>
          <w:noProof/>
        </w:rPr>
        <w:drawing>
          <wp:inline distT="0" distB="0" distL="0" distR="0" wp14:anchorId="5EB8AA6D" wp14:editId="2E9B21CD">
            <wp:extent cx="4038600" cy="3000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28" t="11116" r="37083" b="11067"/>
                    <a:stretch/>
                  </pic:blipFill>
                  <pic:spPr bwMode="auto">
                    <a:xfrm>
                      <a:off x="0" y="0"/>
                      <a:ext cx="4038600" cy="3000375"/>
                    </a:xfrm>
                    <a:prstGeom prst="rect">
                      <a:avLst/>
                    </a:prstGeom>
                    <a:ln>
                      <a:noFill/>
                    </a:ln>
                    <a:extLst>
                      <a:ext uri="{53640926-AAD7-44D8-BBD7-CCE9431645EC}">
                        <a14:shadowObscured xmlns:a14="http://schemas.microsoft.com/office/drawing/2010/main"/>
                      </a:ext>
                    </a:extLst>
                  </pic:spPr>
                </pic:pic>
              </a:graphicData>
            </a:graphic>
          </wp:inline>
        </w:drawing>
      </w:r>
    </w:p>
    <w:p w14:paraId="6694B3E0" w14:textId="3324D19F" w:rsidR="00F54B27" w:rsidRDefault="00F54B27" w:rsidP="00F54B27">
      <w:pPr>
        <w:rPr>
          <w:rFonts w:ascii="Arial" w:hAnsi="Arial" w:cs="Arial"/>
          <w:sz w:val="24"/>
          <w:szCs w:val="24"/>
        </w:rPr>
      </w:pPr>
    </w:p>
    <w:p w14:paraId="116F15D7" w14:textId="77777777" w:rsidR="00F54B27" w:rsidRDefault="00F54B27" w:rsidP="00F54B27">
      <w:pPr>
        <w:jc w:val="both"/>
        <w:rPr>
          <w:rFonts w:ascii="Arial" w:hAnsi="Arial" w:cs="Arial"/>
          <w:sz w:val="24"/>
          <w:szCs w:val="24"/>
        </w:rPr>
      </w:pPr>
    </w:p>
    <w:p w14:paraId="268A9030" w14:textId="6DA584DC" w:rsidR="00F54B27" w:rsidRDefault="00F54B27" w:rsidP="00F54B27">
      <w:pPr>
        <w:jc w:val="both"/>
        <w:rPr>
          <w:rFonts w:ascii="Arial" w:hAnsi="Arial" w:cs="Arial"/>
          <w:sz w:val="24"/>
          <w:szCs w:val="24"/>
        </w:rPr>
      </w:pPr>
      <w:r>
        <w:rPr>
          <w:rFonts w:ascii="Arial" w:hAnsi="Arial" w:cs="Arial"/>
          <w:sz w:val="24"/>
          <w:szCs w:val="24"/>
        </w:rPr>
        <w:t>Como se puede visualizar dentro de la recamara se encuentra una cama, unos roperos para poder colocar la ropa al igual se pude visualizar una televisión, al igual se modifico el piso para dar una mejor apariencia.</w:t>
      </w:r>
    </w:p>
    <w:p w14:paraId="01E6EF20" w14:textId="13705434" w:rsidR="00F54B27" w:rsidRDefault="00F54B27" w:rsidP="00F54B27">
      <w:pPr>
        <w:jc w:val="both"/>
        <w:rPr>
          <w:rFonts w:ascii="Arial" w:hAnsi="Arial" w:cs="Arial"/>
          <w:sz w:val="24"/>
          <w:szCs w:val="24"/>
        </w:rPr>
      </w:pPr>
    </w:p>
    <w:p w14:paraId="575AFD7F" w14:textId="58BBE13A" w:rsidR="00F54B27" w:rsidRDefault="00F54B27" w:rsidP="00F54B27">
      <w:pPr>
        <w:jc w:val="both"/>
        <w:rPr>
          <w:rFonts w:ascii="Arial" w:hAnsi="Arial" w:cs="Arial"/>
          <w:sz w:val="24"/>
          <w:szCs w:val="24"/>
        </w:rPr>
      </w:pPr>
    </w:p>
    <w:p w14:paraId="3ABC6415" w14:textId="685856B0" w:rsidR="00F54B27" w:rsidRDefault="00F54B27" w:rsidP="00F54B27">
      <w:pPr>
        <w:jc w:val="both"/>
        <w:rPr>
          <w:rFonts w:ascii="Arial" w:hAnsi="Arial" w:cs="Arial"/>
          <w:sz w:val="24"/>
          <w:szCs w:val="24"/>
        </w:rPr>
      </w:pPr>
    </w:p>
    <w:p w14:paraId="20028EB5" w14:textId="1D297765" w:rsidR="00F54B27" w:rsidRDefault="00F54B27" w:rsidP="00F54B27">
      <w:pPr>
        <w:jc w:val="both"/>
        <w:rPr>
          <w:rFonts w:ascii="Arial" w:hAnsi="Arial" w:cs="Arial"/>
          <w:sz w:val="24"/>
          <w:szCs w:val="24"/>
        </w:rPr>
      </w:pPr>
    </w:p>
    <w:p w14:paraId="5AD615A9" w14:textId="6209E888" w:rsidR="00F54B27" w:rsidRDefault="00F54B27" w:rsidP="00F54B27">
      <w:pPr>
        <w:jc w:val="both"/>
        <w:rPr>
          <w:rFonts w:ascii="Arial" w:hAnsi="Arial" w:cs="Arial"/>
          <w:sz w:val="24"/>
          <w:szCs w:val="24"/>
        </w:rPr>
      </w:pPr>
    </w:p>
    <w:p w14:paraId="312A9814" w14:textId="4A18F59B" w:rsidR="00F54B27" w:rsidRDefault="00F54B27" w:rsidP="00F54B27">
      <w:pPr>
        <w:jc w:val="both"/>
        <w:rPr>
          <w:rFonts w:ascii="Arial" w:hAnsi="Arial" w:cs="Arial"/>
          <w:sz w:val="24"/>
          <w:szCs w:val="24"/>
        </w:rPr>
      </w:pPr>
    </w:p>
    <w:p w14:paraId="3A9319F2" w14:textId="38571C33" w:rsidR="00F54B27" w:rsidRDefault="00F54B27" w:rsidP="00F54B27">
      <w:pPr>
        <w:jc w:val="both"/>
        <w:rPr>
          <w:rFonts w:ascii="Arial" w:hAnsi="Arial" w:cs="Arial"/>
          <w:sz w:val="24"/>
          <w:szCs w:val="24"/>
        </w:rPr>
      </w:pPr>
    </w:p>
    <w:p w14:paraId="710A8ECB" w14:textId="48A9504B" w:rsidR="00F54B27" w:rsidRDefault="00F54B27" w:rsidP="00F54B27">
      <w:pPr>
        <w:jc w:val="both"/>
        <w:rPr>
          <w:rFonts w:ascii="Arial" w:hAnsi="Arial" w:cs="Arial"/>
          <w:sz w:val="24"/>
          <w:szCs w:val="24"/>
        </w:rPr>
      </w:pPr>
    </w:p>
    <w:p w14:paraId="227A1A33" w14:textId="7148BA5E" w:rsidR="00F54B27" w:rsidRDefault="00F54B27" w:rsidP="00F54B27">
      <w:pPr>
        <w:jc w:val="both"/>
        <w:rPr>
          <w:rFonts w:ascii="Arial" w:hAnsi="Arial" w:cs="Arial"/>
          <w:sz w:val="24"/>
          <w:szCs w:val="24"/>
        </w:rPr>
      </w:pPr>
      <w:r>
        <w:rPr>
          <w:rFonts w:ascii="Arial" w:hAnsi="Arial" w:cs="Arial"/>
          <w:sz w:val="24"/>
          <w:szCs w:val="24"/>
        </w:rPr>
        <w:t>Recorrido por el Comedor de la casa</w:t>
      </w:r>
    </w:p>
    <w:p w14:paraId="0E22A009" w14:textId="616244B8" w:rsidR="00F54B27" w:rsidRDefault="00F54B27" w:rsidP="00F54B27">
      <w:pPr>
        <w:jc w:val="both"/>
        <w:rPr>
          <w:rFonts w:ascii="Arial" w:hAnsi="Arial" w:cs="Arial"/>
          <w:sz w:val="24"/>
          <w:szCs w:val="24"/>
        </w:rPr>
      </w:pPr>
    </w:p>
    <w:p w14:paraId="11F343AD" w14:textId="42B1AF4F" w:rsidR="00F54B27" w:rsidRDefault="007E005C" w:rsidP="007E005C">
      <w:pPr>
        <w:jc w:val="center"/>
        <w:rPr>
          <w:rFonts w:ascii="Arial" w:hAnsi="Arial" w:cs="Arial"/>
          <w:sz w:val="24"/>
          <w:szCs w:val="24"/>
        </w:rPr>
      </w:pPr>
      <w:r>
        <w:rPr>
          <w:noProof/>
        </w:rPr>
        <w:drawing>
          <wp:inline distT="0" distB="0" distL="0" distR="0" wp14:anchorId="6648E7A2" wp14:editId="4134C598">
            <wp:extent cx="4000500" cy="2705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83" t="11116" r="37083" b="11067"/>
                    <a:stretch/>
                  </pic:blipFill>
                  <pic:spPr bwMode="auto">
                    <a:xfrm>
                      <a:off x="0" y="0"/>
                      <a:ext cx="4000500" cy="2705100"/>
                    </a:xfrm>
                    <a:prstGeom prst="rect">
                      <a:avLst/>
                    </a:prstGeom>
                    <a:ln>
                      <a:noFill/>
                    </a:ln>
                    <a:extLst>
                      <a:ext uri="{53640926-AAD7-44D8-BBD7-CCE9431645EC}">
                        <a14:shadowObscured xmlns:a14="http://schemas.microsoft.com/office/drawing/2010/main"/>
                      </a:ext>
                    </a:extLst>
                  </pic:spPr>
                </pic:pic>
              </a:graphicData>
            </a:graphic>
          </wp:inline>
        </w:drawing>
      </w:r>
    </w:p>
    <w:p w14:paraId="359F4078" w14:textId="3978FC1C" w:rsidR="007E005C" w:rsidRDefault="007E005C" w:rsidP="007E005C">
      <w:pPr>
        <w:jc w:val="center"/>
        <w:rPr>
          <w:rFonts w:ascii="Arial" w:hAnsi="Arial" w:cs="Arial"/>
          <w:sz w:val="24"/>
          <w:szCs w:val="24"/>
        </w:rPr>
      </w:pPr>
    </w:p>
    <w:p w14:paraId="716C80B5" w14:textId="653C9232" w:rsidR="007E005C" w:rsidRDefault="007E005C" w:rsidP="007E005C">
      <w:pPr>
        <w:jc w:val="center"/>
        <w:rPr>
          <w:rFonts w:ascii="Arial" w:hAnsi="Arial" w:cs="Arial"/>
          <w:sz w:val="24"/>
          <w:szCs w:val="24"/>
        </w:rPr>
      </w:pPr>
      <w:r>
        <w:rPr>
          <w:noProof/>
        </w:rPr>
        <w:drawing>
          <wp:inline distT="0" distB="0" distL="0" distR="0" wp14:anchorId="7AD19B35" wp14:editId="3CF77154">
            <wp:extent cx="4000500" cy="27051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44" t="10870" r="37222" b="10326"/>
                    <a:stretch/>
                  </pic:blipFill>
                  <pic:spPr bwMode="auto">
                    <a:xfrm>
                      <a:off x="0" y="0"/>
                      <a:ext cx="4000500" cy="2705100"/>
                    </a:xfrm>
                    <a:prstGeom prst="rect">
                      <a:avLst/>
                    </a:prstGeom>
                    <a:ln>
                      <a:noFill/>
                    </a:ln>
                    <a:extLst>
                      <a:ext uri="{53640926-AAD7-44D8-BBD7-CCE9431645EC}">
                        <a14:shadowObscured xmlns:a14="http://schemas.microsoft.com/office/drawing/2010/main"/>
                      </a:ext>
                    </a:extLst>
                  </pic:spPr>
                </pic:pic>
              </a:graphicData>
            </a:graphic>
          </wp:inline>
        </w:drawing>
      </w:r>
    </w:p>
    <w:p w14:paraId="5FC16586" w14:textId="2BCB42DC" w:rsidR="007E005C" w:rsidRDefault="007E005C" w:rsidP="007E005C">
      <w:pPr>
        <w:jc w:val="center"/>
        <w:rPr>
          <w:rFonts w:ascii="Arial" w:hAnsi="Arial" w:cs="Arial"/>
          <w:sz w:val="24"/>
          <w:szCs w:val="24"/>
        </w:rPr>
      </w:pPr>
    </w:p>
    <w:p w14:paraId="2FD0B489" w14:textId="50C279DB" w:rsidR="007E005C" w:rsidRDefault="007E005C" w:rsidP="007E005C">
      <w:pPr>
        <w:jc w:val="center"/>
        <w:rPr>
          <w:rFonts w:ascii="Arial" w:hAnsi="Arial" w:cs="Arial"/>
          <w:sz w:val="24"/>
          <w:szCs w:val="24"/>
        </w:rPr>
      </w:pPr>
      <w:r>
        <w:rPr>
          <w:noProof/>
        </w:rPr>
        <w:drawing>
          <wp:inline distT="0" distB="0" distL="0" distR="0" wp14:anchorId="1ADB6E69" wp14:editId="17483B93">
            <wp:extent cx="3990975" cy="28098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45" t="11116" r="37360" b="11561"/>
                    <a:stretch/>
                  </pic:blipFill>
                  <pic:spPr bwMode="auto">
                    <a:xfrm>
                      <a:off x="0" y="0"/>
                      <a:ext cx="3990975" cy="2809875"/>
                    </a:xfrm>
                    <a:prstGeom prst="rect">
                      <a:avLst/>
                    </a:prstGeom>
                    <a:ln>
                      <a:noFill/>
                    </a:ln>
                    <a:extLst>
                      <a:ext uri="{53640926-AAD7-44D8-BBD7-CCE9431645EC}">
                        <a14:shadowObscured xmlns:a14="http://schemas.microsoft.com/office/drawing/2010/main"/>
                      </a:ext>
                    </a:extLst>
                  </pic:spPr>
                </pic:pic>
              </a:graphicData>
            </a:graphic>
          </wp:inline>
        </w:drawing>
      </w:r>
    </w:p>
    <w:p w14:paraId="4FC9B1A1" w14:textId="78EEF8BE" w:rsidR="007E005C" w:rsidRDefault="007E005C" w:rsidP="007E005C">
      <w:pPr>
        <w:jc w:val="both"/>
        <w:rPr>
          <w:rFonts w:ascii="Arial" w:hAnsi="Arial" w:cs="Arial"/>
          <w:sz w:val="24"/>
          <w:szCs w:val="24"/>
        </w:rPr>
      </w:pPr>
      <w:r>
        <w:rPr>
          <w:rFonts w:ascii="Arial" w:hAnsi="Arial" w:cs="Arial"/>
          <w:sz w:val="24"/>
          <w:szCs w:val="24"/>
        </w:rPr>
        <w:t>Como se puede observar en el comedor se tiene una chimenea, un árbol de navidad, algunos regalos, al igual unas botellas de vino, por la fecha de navidad que se celebran.</w:t>
      </w:r>
    </w:p>
    <w:p w14:paraId="65F3AAA5" w14:textId="4FE661B2" w:rsidR="007E005C" w:rsidRDefault="007E005C" w:rsidP="007E005C">
      <w:pPr>
        <w:rPr>
          <w:rFonts w:ascii="Arial" w:hAnsi="Arial" w:cs="Arial"/>
          <w:sz w:val="24"/>
          <w:szCs w:val="24"/>
        </w:rPr>
      </w:pPr>
    </w:p>
    <w:p w14:paraId="543EB6C4" w14:textId="64BAD16B" w:rsidR="007E005C" w:rsidRDefault="007E005C" w:rsidP="007E005C">
      <w:pPr>
        <w:jc w:val="center"/>
        <w:rPr>
          <w:rFonts w:ascii="Arial" w:hAnsi="Arial" w:cs="Arial"/>
          <w:sz w:val="24"/>
          <w:szCs w:val="24"/>
        </w:rPr>
      </w:pPr>
      <w:r>
        <w:rPr>
          <w:noProof/>
        </w:rPr>
        <w:drawing>
          <wp:inline distT="0" distB="0" distL="0" distR="0" wp14:anchorId="18099E19" wp14:editId="6F42E856">
            <wp:extent cx="4019550" cy="3009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05" t="10870" r="37083" b="11067"/>
                    <a:stretch/>
                  </pic:blipFill>
                  <pic:spPr bwMode="auto">
                    <a:xfrm>
                      <a:off x="0" y="0"/>
                      <a:ext cx="4019550" cy="3009900"/>
                    </a:xfrm>
                    <a:prstGeom prst="rect">
                      <a:avLst/>
                    </a:prstGeom>
                    <a:ln>
                      <a:noFill/>
                    </a:ln>
                    <a:extLst>
                      <a:ext uri="{53640926-AAD7-44D8-BBD7-CCE9431645EC}">
                        <a14:shadowObscured xmlns:a14="http://schemas.microsoft.com/office/drawing/2010/main"/>
                      </a:ext>
                    </a:extLst>
                  </pic:spPr>
                </pic:pic>
              </a:graphicData>
            </a:graphic>
          </wp:inline>
        </w:drawing>
      </w:r>
    </w:p>
    <w:p w14:paraId="6E00EF41" w14:textId="7918B485" w:rsidR="007E005C" w:rsidRDefault="007E005C" w:rsidP="007E005C">
      <w:pPr>
        <w:jc w:val="center"/>
        <w:rPr>
          <w:rFonts w:ascii="Arial" w:hAnsi="Arial" w:cs="Arial"/>
          <w:sz w:val="24"/>
          <w:szCs w:val="24"/>
        </w:rPr>
      </w:pPr>
    </w:p>
    <w:p w14:paraId="43D24050" w14:textId="7CE83E36" w:rsidR="007E005C" w:rsidRDefault="007E005C" w:rsidP="007E005C">
      <w:pPr>
        <w:jc w:val="center"/>
        <w:rPr>
          <w:rFonts w:ascii="Arial" w:hAnsi="Arial" w:cs="Arial"/>
          <w:sz w:val="24"/>
          <w:szCs w:val="24"/>
        </w:rPr>
      </w:pPr>
      <w:r>
        <w:rPr>
          <w:noProof/>
        </w:rPr>
        <w:drawing>
          <wp:inline distT="0" distB="0" distL="0" distR="0" wp14:anchorId="25CD0067" wp14:editId="224E1C8E">
            <wp:extent cx="4038600" cy="3009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66" t="10870" r="36944" b="11067"/>
                    <a:stretch/>
                  </pic:blipFill>
                  <pic:spPr bwMode="auto">
                    <a:xfrm>
                      <a:off x="0" y="0"/>
                      <a:ext cx="4038600" cy="3009900"/>
                    </a:xfrm>
                    <a:prstGeom prst="rect">
                      <a:avLst/>
                    </a:prstGeom>
                    <a:ln>
                      <a:noFill/>
                    </a:ln>
                    <a:extLst>
                      <a:ext uri="{53640926-AAD7-44D8-BBD7-CCE9431645EC}">
                        <a14:shadowObscured xmlns:a14="http://schemas.microsoft.com/office/drawing/2010/main"/>
                      </a:ext>
                    </a:extLst>
                  </pic:spPr>
                </pic:pic>
              </a:graphicData>
            </a:graphic>
          </wp:inline>
        </w:drawing>
      </w:r>
    </w:p>
    <w:p w14:paraId="73744AE8" w14:textId="2662DA17" w:rsidR="007E005C" w:rsidRDefault="007E005C" w:rsidP="007E005C">
      <w:pPr>
        <w:rPr>
          <w:rFonts w:ascii="Arial" w:hAnsi="Arial" w:cs="Arial"/>
          <w:sz w:val="24"/>
          <w:szCs w:val="24"/>
        </w:rPr>
      </w:pPr>
    </w:p>
    <w:p w14:paraId="15602EFF" w14:textId="77777777" w:rsidR="007E005C" w:rsidRDefault="007E005C" w:rsidP="007E005C">
      <w:pPr>
        <w:rPr>
          <w:rFonts w:ascii="Arial" w:hAnsi="Arial" w:cs="Arial"/>
          <w:sz w:val="24"/>
          <w:szCs w:val="24"/>
        </w:rPr>
      </w:pPr>
    </w:p>
    <w:p w14:paraId="3955780D" w14:textId="67AA8FEC" w:rsidR="007E005C" w:rsidRDefault="007E005C" w:rsidP="007E005C">
      <w:pPr>
        <w:rPr>
          <w:rFonts w:ascii="Arial" w:hAnsi="Arial" w:cs="Arial"/>
          <w:sz w:val="24"/>
          <w:szCs w:val="24"/>
        </w:rPr>
      </w:pPr>
      <w:r>
        <w:rPr>
          <w:rFonts w:ascii="Arial" w:hAnsi="Arial" w:cs="Arial"/>
          <w:sz w:val="24"/>
          <w:szCs w:val="24"/>
        </w:rPr>
        <w:t>Como se observa en la imagen se encuentra dos sillones, centro de mesa, también se puede apreciar un mueble con una televisión y una toalla en el sillón más grande.</w:t>
      </w:r>
    </w:p>
    <w:p w14:paraId="228514EA" w14:textId="66800F13" w:rsidR="007E005C" w:rsidRDefault="007E005C" w:rsidP="007E005C">
      <w:pPr>
        <w:rPr>
          <w:rFonts w:ascii="Arial" w:hAnsi="Arial" w:cs="Arial"/>
          <w:sz w:val="24"/>
          <w:szCs w:val="24"/>
        </w:rPr>
      </w:pPr>
    </w:p>
    <w:p w14:paraId="59CF4356" w14:textId="7F57289C" w:rsidR="007E005C" w:rsidRDefault="007E005C" w:rsidP="007E005C">
      <w:pPr>
        <w:rPr>
          <w:rFonts w:ascii="Arial" w:hAnsi="Arial" w:cs="Arial"/>
          <w:sz w:val="24"/>
          <w:szCs w:val="24"/>
        </w:rPr>
      </w:pPr>
    </w:p>
    <w:p w14:paraId="4DBDD7DD" w14:textId="070F2868" w:rsidR="007E005C" w:rsidRDefault="007E005C" w:rsidP="007E005C">
      <w:pPr>
        <w:rPr>
          <w:rFonts w:ascii="Arial" w:hAnsi="Arial" w:cs="Arial"/>
          <w:sz w:val="24"/>
          <w:szCs w:val="24"/>
        </w:rPr>
      </w:pPr>
    </w:p>
    <w:p w14:paraId="6B8DDF91" w14:textId="3CC6A9F3" w:rsidR="007E005C" w:rsidRDefault="007E005C" w:rsidP="007E005C">
      <w:pPr>
        <w:rPr>
          <w:rFonts w:ascii="Arial" w:hAnsi="Arial" w:cs="Arial"/>
          <w:sz w:val="24"/>
          <w:szCs w:val="24"/>
        </w:rPr>
      </w:pPr>
    </w:p>
    <w:p w14:paraId="2C7294E3" w14:textId="42C6987D" w:rsidR="007E005C" w:rsidRDefault="007E005C" w:rsidP="007E005C">
      <w:pPr>
        <w:rPr>
          <w:rFonts w:ascii="Arial" w:hAnsi="Arial" w:cs="Arial"/>
          <w:sz w:val="24"/>
          <w:szCs w:val="24"/>
        </w:rPr>
      </w:pPr>
    </w:p>
    <w:p w14:paraId="57D4CCF3" w14:textId="19C76271" w:rsidR="007E005C" w:rsidRDefault="007E005C" w:rsidP="007E005C">
      <w:pPr>
        <w:rPr>
          <w:rFonts w:ascii="Arial" w:hAnsi="Arial" w:cs="Arial"/>
          <w:sz w:val="24"/>
          <w:szCs w:val="24"/>
        </w:rPr>
      </w:pPr>
    </w:p>
    <w:p w14:paraId="11184C90" w14:textId="6C3DFD09" w:rsidR="007E005C" w:rsidRDefault="007E005C" w:rsidP="007E005C">
      <w:pPr>
        <w:rPr>
          <w:rFonts w:ascii="Arial" w:hAnsi="Arial" w:cs="Arial"/>
          <w:sz w:val="24"/>
          <w:szCs w:val="24"/>
        </w:rPr>
      </w:pPr>
    </w:p>
    <w:p w14:paraId="21214279" w14:textId="13FFEDB5" w:rsidR="007E005C" w:rsidRDefault="007E005C" w:rsidP="007E005C">
      <w:pPr>
        <w:rPr>
          <w:rFonts w:ascii="Arial" w:hAnsi="Arial" w:cs="Arial"/>
          <w:sz w:val="24"/>
          <w:szCs w:val="24"/>
        </w:rPr>
      </w:pPr>
    </w:p>
    <w:p w14:paraId="2B58190C" w14:textId="4BE1B2B6" w:rsidR="007E005C" w:rsidRDefault="003242B7" w:rsidP="007E005C">
      <w:pPr>
        <w:rPr>
          <w:rFonts w:ascii="Arial" w:hAnsi="Arial" w:cs="Arial"/>
          <w:sz w:val="24"/>
          <w:szCs w:val="24"/>
        </w:rPr>
      </w:pPr>
      <w:r>
        <w:rPr>
          <w:rFonts w:ascii="Arial" w:hAnsi="Arial" w:cs="Arial"/>
          <w:sz w:val="24"/>
          <w:szCs w:val="24"/>
        </w:rPr>
        <w:t xml:space="preserve">Fachada de la casa se puede visualizar una jardinera dentro de ellas se visualizan </w:t>
      </w:r>
      <w:proofErr w:type="gramStart"/>
      <w:r>
        <w:rPr>
          <w:rFonts w:ascii="Arial" w:hAnsi="Arial" w:cs="Arial"/>
          <w:sz w:val="24"/>
          <w:szCs w:val="24"/>
        </w:rPr>
        <w:t>unas rosa</w:t>
      </w:r>
      <w:proofErr w:type="gramEnd"/>
      <w:r>
        <w:rPr>
          <w:rFonts w:ascii="Arial" w:hAnsi="Arial" w:cs="Arial"/>
          <w:sz w:val="24"/>
          <w:szCs w:val="24"/>
        </w:rPr>
        <w:t xml:space="preserve"> y un </w:t>
      </w:r>
      <w:proofErr w:type="spellStart"/>
      <w:r>
        <w:rPr>
          <w:rFonts w:ascii="Arial" w:hAnsi="Arial" w:cs="Arial"/>
          <w:sz w:val="24"/>
          <w:szCs w:val="24"/>
        </w:rPr>
        <w:t>among</w:t>
      </w:r>
      <w:proofErr w:type="spellEnd"/>
      <w:r>
        <w:rPr>
          <w:rFonts w:ascii="Arial" w:hAnsi="Arial" w:cs="Arial"/>
          <w:sz w:val="24"/>
          <w:szCs w:val="24"/>
        </w:rPr>
        <w:t xml:space="preserve"> </w:t>
      </w:r>
      <w:proofErr w:type="spellStart"/>
      <w:r>
        <w:rPr>
          <w:rFonts w:ascii="Arial" w:hAnsi="Arial" w:cs="Arial"/>
          <w:sz w:val="24"/>
          <w:szCs w:val="24"/>
        </w:rPr>
        <w:t>us</w:t>
      </w:r>
      <w:proofErr w:type="spellEnd"/>
      <w:r>
        <w:rPr>
          <w:rFonts w:ascii="Arial" w:hAnsi="Arial" w:cs="Arial"/>
          <w:sz w:val="24"/>
          <w:szCs w:val="24"/>
        </w:rPr>
        <w:t>.</w:t>
      </w:r>
    </w:p>
    <w:p w14:paraId="2C91D3A0" w14:textId="71705CFD" w:rsidR="003242B7" w:rsidRDefault="003242B7" w:rsidP="007E005C">
      <w:pPr>
        <w:rPr>
          <w:rFonts w:ascii="Arial" w:hAnsi="Arial" w:cs="Arial"/>
          <w:sz w:val="24"/>
          <w:szCs w:val="24"/>
        </w:rPr>
      </w:pPr>
    </w:p>
    <w:p w14:paraId="7EAC5B21" w14:textId="241F9F8E" w:rsidR="003242B7" w:rsidRDefault="003242B7" w:rsidP="003242B7">
      <w:pPr>
        <w:jc w:val="center"/>
        <w:rPr>
          <w:rFonts w:ascii="Arial" w:hAnsi="Arial" w:cs="Arial"/>
          <w:sz w:val="24"/>
          <w:szCs w:val="24"/>
        </w:rPr>
      </w:pPr>
      <w:r>
        <w:rPr>
          <w:noProof/>
        </w:rPr>
        <w:drawing>
          <wp:inline distT="0" distB="0" distL="0" distR="0" wp14:anchorId="6C38C374" wp14:editId="094DB58A">
            <wp:extent cx="3952875" cy="298132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722" t="11116" r="37639" b="11561"/>
                    <a:stretch/>
                  </pic:blipFill>
                  <pic:spPr bwMode="auto">
                    <a:xfrm>
                      <a:off x="0" y="0"/>
                      <a:ext cx="3952875" cy="2981325"/>
                    </a:xfrm>
                    <a:prstGeom prst="rect">
                      <a:avLst/>
                    </a:prstGeom>
                    <a:ln>
                      <a:noFill/>
                    </a:ln>
                    <a:extLst>
                      <a:ext uri="{53640926-AAD7-44D8-BBD7-CCE9431645EC}">
                        <a14:shadowObscured xmlns:a14="http://schemas.microsoft.com/office/drawing/2010/main"/>
                      </a:ext>
                    </a:extLst>
                  </pic:spPr>
                </pic:pic>
              </a:graphicData>
            </a:graphic>
          </wp:inline>
        </w:drawing>
      </w:r>
    </w:p>
    <w:p w14:paraId="641A7FED" w14:textId="4DCC5BC2" w:rsidR="007E005C" w:rsidRDefault="007E005C" w:rsidP="007E005C">
      <w:pPr>
        <w:rPr>
          <w:rFonts w:ascii="Arial" w:hAnsi="Arial" w:cs="Arial"/>
          <w:sz w:val="24"/>
          <w:szCs w:val="24"/>
        </w:rPr>
      </w:pPr>
    </w:p>
    <w:p w14:paraId="33E8EE21" w14:textId="0A043ADD" w:rsidR="003242B7" w:rsidRDefault="003242B7" w:rsidP="007E005C">
      <w:pPr>
        <w:rPr>
          <w:rFonts w:ascii="Arial" w:hAnsi="Arial" w:cs="Arial"/>
          <w:sz w:val="24"/>
          <w:szCs w:val="24"/>
        </w:rPr>
      </w:pPr>
    </w:p>
    <w:p w14:paraId="5F52DFB7" w14:textId="789A111E" w:rsidR="003242B7" w:rsidRDefault="003242B7" w:rsidP="007E005C">
      <w:pPr>
        <w:rPr>
          <w:rFonts w:ascii="Arial" w:hAnsi="Arial" w:cs="Arial"/>
          <w:sz w:val="24"/>
          <w:szCs w:val="24"/>
        </w:rPr>
      </w:pPr>
      <w:r>
        <w:rPr>
          <w:rFonts w:ascii="Arial" w:hAnsi="Arial" w:cs="Arial"/>
          <w:sz w:val="24"/>
          <w:szCs w:val="24"/>
        </w:rPr>
        <w:t xml:space="preserve">El primer muñeco que se visualiza se activa con la “tecla Z” y realizar un recorrido hacia arriba dando unos pequeños giros en el aire </w:t>
      </w:r>
    </w:p>
    <w:p w14:paraId="498FA774" w14:textId="2717FB36" w:rsidR="00D553D9" w:rsidRDefault="00D553D9" w:rsidP="007E005C">
      <w:pPr>
        <w:rPr>
          <w:rFonts w:ascii="Arial" w:hAnsi="Arial" w:cs="Arial"/>
          <w:sz w:val="24"/>
          <w:szCs w:val="24"/>
        </w:rPr>
      </w:pPr>
    </w:p>
    <w:p w14:paraId="5E0D19F0" w14:textId="77777777" w:rsidR="00D553D9" w:rsidRDefault="00D553D9" w:rsidP="007E005C">
      <w:pPr>
        <w:rPr>
          <w:rFonts w:ascii="Arial" w:hAnsi="Arial" w:cs="Arial"/>
          <w:sz w:val="24"/>
          <w:szCs w:val="24"/>
        </w:rPr>
      </w:pPr>
    </w:p>
    <w:p w14:paraId="7B597F63" w14:textId="3378E516" w:rsidR="003242B7" w:rsidRDefault="003242B7" w:rsidP="007E005C">
      <w:pPr>
        <w:rPr>
          <w:rFonts w:ascii="Arial" w:hAnsi="Arial" w:cs="Arial"/>
          <w:sz w:val="24"/>
          <w:szCs w:val="24"/>
        </w:rPr>
      </w:pPr>
    </w:p>
    <w:p w14:paraId="3FF95B07" w14:textId="37A8E56E" w:rsidR="003242B7" w:rsidRDefault="003242B7" w:rsidP="00D553D9">
      <w:pPr>
        <w:jc w:val="center"/>
        <w:rPr>
          <w:rFonts w:ascii="Arial" w:hAnsi="Arial" w:cs="Arial"/>
          <w:sz w:val="24"/>
          <w:szCs w:val="24"/>
        </w:rPr>
      </w:pPr>
      <w:r>
        <w:rPr>
          <w:noProof/>
        </w:rPr>
        <w:drawing>
          <wp:inline distT="0" distB="0" distL="0" distR="0" wp14:anchorId="1667ED61" wp14:editId="1C98635A">
            <wp:extent cx="4010025" cy="30194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44" t="10622" r="37083" b="11067"/>
                    <a:stretch/>
                  </pic:blipFill>
                  <pic:spPr bwMode="auto">
                    <a:xfrm>
                      <a:off x="0" y="0"/>
                      <a:ext cx="4010025" cy="3019425"/>
                    </a:xfrm>
                    <a:prstGeom prst="rect">
                      <a:avLst/>
                    </a:prstGeom>
                    <a:ln>
                      <a:noFill/>
                    </a:ln>
                    <a:extLst>
                      <a:ext uri="{53640926-AAD7-44D8-BBD7-CCE9431645EC}">
                        <a14:shadowObscured xmlns:a14="http://schemas.microsoft.com/office/drawing/2010/main"/>
                      </a:ext>
                    </a:extLst>
                  </pic:spPr>
                </pic:pic>
              </a:graphicData>
            </a:graphic>
          </wp:inline>
        </w:drawing>
      </w:r>
    </w:p>
    <w:p w14:paraId="2021000E" w14:textId="63E2BCF9" w:rsidR="00D553D9" w:rsidRDefault="00D553D9" w:rsidP="00D553D9">
      <w:pPr>
        <w:rPr>
          <w:rFonts w:ascii="Arial" w:hAnsi="Arial" w:cs="Arial"/>
          <w:sz w:val="24"/>
          <w:szCs w:val="24"/>
        </w:rPr>
      </w:pPr>
    </w:p>
    <w:p w14:paraId="0C7882BD" w14:textId="063C3DD1" w:rsidR="00D553D9" w:rsidRDefault="00D553D9" w:rsidP="00D553D9">
      <w:pPr>
        <w:rPr>
          <w:rFonts w:ascii="Arial" w:hAnsi="Arial" w:cs="Arial"/>
          <w:sz w:val="24"/>
          <w:szCs w:val="24"/>
        </w:rPr>
      </w:pPr>
    </w:p>
    <w:p w14:paraId="501C3465" w14:textId="6512ECBE" w:rsidR="00D553D9" w:rsidRDefault="00D553D9" w:rsidP="00D553D9">
      <w:pPr>
        <w:rPr>
          <w:rFonts w:ascii="Arial" w:hAnsi="Arial" w:cs="Arial"/>
          <w:sz w:val="24"/>
          <w:szCs w:val="24"/>
        </w:rPr>
      </w:pPr>
    </w:p>
    <w:p w14:paraId="22111E00" w14:textId="05B8ABD6" w:rsidR="00D553D9" w:rsidRDefault="00D553D9" w:rsidP="00D553D9">
      <w:pPr>
        <w:rPr>
          <w:rFonts w:ascii="Arial" w:hAnsi="Arial" w:cs="Arial"/>
          <w:sz w:val="24"/>
          <w:szCs w:val="24"/>
        </w:rPr>
      </w:pPr>
    </w:p>
    <w:p w14:paraId="18A4EF4F" w14:textId="0A7D76E1" w:rsidR="00D553D9" w:rsidRDefault="00D553D9" w:rsidP="00D553D9">
      <w:pPr>
        <w:rPr>
          <w:rFonts w:ascii="Arial" w:hAnsi="Arial" w:cs="Arial"/>
          <w:sz w:val="24"/>
          <w:szCs w:val="24"/>
        </w:rPr>
      </w:pPr>
    </w:p>
    <w:p w14:paraId="0A464CAA" w14:textId="45F7CEB4" w:rsidR="00D553D9" w:rsidRDefault="00D553D9" w:rsidP="00D553D9">
      <w:pPr>
        <w:rPr>
          <w:rFonts w:ascii="Arial" w:hAnsi="Arial" w:cs="Arial"/>
          <w:sz w:val="24"/>
          <w:szCs w:val="24"/>
        </w:rPr>
      </w:pPr>
    </w:p>
    <w:p w14:paraId="6671E892" w14:textId="7050F358" w:rsidR="00D553D9" w:rsidRDefault="00D553D9" w:rsidP="00D553D9">
      <w:pPr>
        <w:rPr>
          <w:rFonts w:ascii="Arial" w:hAnsi="Arial" w:cs="Arial"/>
          <w:sz w:val="24"/>
          <w:szCs w:val="24"/>
        </w:rPr>
      </w:pPr>
      <w:r>
        <w:rPr>
          <w:rFonts w:ascii="Arial" w:hAnsi="Arial" w:cs="Arial"/>
          <w:sz w:val="24"/>
          <w:szCs w:val="24"/>
        </w:rPr>
        <w:t>El segundo muñeco que se muestra realiza una animación en donde mueve su sombre y lo vuelve acomodar, se activa con la “tecla X”</w:t>
      </w:r>
    </w:p>
    <w:p w14:paraId="6C9470BA" w14:textId="15B56FDB" w:rsidR="00D553D9" w:rsidRDefault="00D553D9" w:rsidP="00D553D9">
      <w:pPr>
        <w:rPr>
          <w:rFonts w:ascii="Arial" w:hAnsi="Arial" w:cs="Arial"/>
          <w:sz w:val="24"/>
          <w:szCs w:val="24"/>
        </w:rPr>
      </w:pPr>
    </w:p>
    <w:p w14:paraId="6C90E7C4" w14:textId="34F08FC1" w:rsidR="00D553D9" w:rsidRDefault="00D553D9" w:rsidP="00D553D9">
      <w:pPr>
        <w:jc w:val="center"/>
        <w:rPr>
          <w:rFonts w:ascii="Arial" w:hAnsi="Arial" w:cs="Arial"/>
          <w:sz w:val="24"/>
          <w:szCs w:val="24"/>
        </w:rPr>
      </w:pPr>
      <w:r>
        <w:rPr>
          <w:noProof/>
        </w:rPr>
        <w:drawing>
          <wp:inline distT="0" distB="0" distL="0" distR="0" wp14:anchorId="6B8DE4FB" wp14:editId="1302E025">
            <wp:extent cx="3990975" cy="30194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45" t="10870" r="37360" b="10820"/>
                    <a:stretch/>
                  </pic:blipFill>
                  <pic:spPr bwMode="auto">
                    <a:xfrm>
                      <a:off x="0" y="0"/>
                      <a:ext cx="3990975" cy="3019425"/>
                    </a:xfrm>
                    <a:prstGeom prst="rect">
                      <a:avLst/>
                    </a:prstGeom>
                    <a:ln>
                      <a:noFill/>
                    </a:ln>
                    <a:extLst>
                      <a:ext uri="{53640926-AAD7-44D8-BBD7-CCE9431645EC}">
                        <a14:shadowObscured xmlns:a14="http://schemas.microsoft.com/office/drawing/2010/main"/>
                      </a:ext>
                    </a:extLst>
                  </pic:spPr>
                </pic:pic>
              </a:graphicData>
            </a:graphic>
          </wp:inline>
        </w:drawing>
      </w:r>
    </w:p>
    <w:p w14:paraId="0BC7BAC1" w14:textId="3160AAC2" w:rsidR="00D553D9" w:rsidRDefault="00D553D9" w:rsidP="00D553D9">
      <w:pPr>
        <w:rPr>
          <w:rFonts w:ascii="Arial" w:hAnsi="Arial" w:cs="Arial"/>
          <w:sz w:val="24"/>
          <w:szCs w:val="24"/>
        </w:rPr>
      </w:pPr>
    </w:p>
    <w:p w14:paraId="78592CFB" w14:textId="77777777" w:rsidR="00D553D9" w:rsidRDefault="00D553D9" w:rsidP="00D553D9">
      <w:pPr>
        <w:rPr>
          <w:rFonts w:ascii="Arial" w:hAnsi="Arial" w:cs="Arial"/>
          <w:sz w:val="24"/>
          <w:szCs w:val="24"/>
        </w:rPr>
      </w:pPr>
    </w:p>
    <w:p w14:paraId="6483A4A6" w14:textId="101F8083" w:rsidR="00D553D9" w:rsidRDefault="00D553D9" w:rsidP="00D553D9">
      <w:pPr>
        <w:rPr>
          <w:rFonts w:ascii="Arial" w:hAnsi="Arial" w:cs="Arial"/>
          <w:sz w:val="24"/>
          <w:szCs w:val="24"/>
        </w:rPr>
      </w:pPr>
      <w:r>
        <w:rPr>
          <w:rFonts w:ascii="Arial" w:hAnsi="Arial" w:cs="Arial"/>
          <w:sz w:val="24"/>
          <w:szCs w:val="24"/>
        </w:rPr>
        <w:t>La siguiente animación consiste en el recorrido y el movimiento de un tren el cual rodea la casa y se activa con la “tecla V”</w:t>
      </w:r>
    </w:p>
    <w:p w14:paraId="2391E7A6" w14:textId="2F709EC7" w:rsidR="00D553D9" w:rsidRDefault="00D553D9" w:rsidP="00D553D9">
      <w:pPr>
        <w:rPr>
          <w:rFonts w:ascii="Arial" w:hAnsi="Arial" w:cs="Arial"/>
          <w:sz w:val="24"/>
          <w:szCs w:val="24"/>
        </w:rPr>
      </w:pPr>
    </w:p>
    <w:p w14:paraId="0E87F91C" w14:textId="77777777" w:rsidR="00D553D9" w:rsidRDefault="00D553D9" w:rsidP="00D553D9">
      <w:pPr>
        <w:rPr>
          <w:rFonts w:ascii="Arial" w:hAnsi="Arial" w:cs="Arial"/>
          <w:sz w:val="24"/>
          <w:szCs w:val="24"/>
        </w:rPr>
      </w:pPr>
    </w:p>
    <w:p w14:paraId="461DBCB4" w14:textId="7DDD1410" w:rsidR="00D553D9" w:rsidRDefault="00D553D9" w:rsidP="00D553D9">
      <w:pPr>
        <w:rPr>
          <w:rFonts w:ascii="Arial" w:hAnsi="Arial" w:cs="Arial"/>
          <w:sz w:val="24"/>
          <w:szCs w:val="24"/>
        </w:rPr>
      </w:pPr>
    </w:p>
    <w:p w14:paraId="25579F60" w14:textId="116C5F39" w:rsidR="00D553D9" w:rsidRDefault="00D553D9" w:rsidP="00D553D9">
      <w:pPr>
        <w:jc w:val="center"/>
        <w:rPr>
          <w:rFonts w:ascii="Arial" w:hAnsi="Arial" w:cs="Arial"/>
          <w:sz w:val="24"/>
          <w:szCs w:val="24"/>
        </w:rPr>
      </w:pPr>
      <w:r>
        <w:rPr>
          <w:noProof/>
        </w:rPr>
        <w:drawing>
          <wp:inline distT="0" distB="0" distL="0" distR="0" wp14:anchorId="6DBDE1A7" wp14:editId="7738A7B5">
            <wp:extent cx="4029075" cy="29908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05" t="11116" r="36944" b="11314"/>
                    <a:stretch/>
                  </pic:blipFill>
                  <pic:spPr bwMode="auto">
                    <a:xfrm>
                      <a:off x="0" y="0"/>
                      <a:ext cx="4029075" cy="2990850"/>
                    </a:xfrm>
                    <a:prstGeom prst="rect">
                      <a:avLst/>
                    </a:prstGeom>
                    <a:ln>
                      <a:noFill/>
                    </a:ln>
                    <a:extLst>
                      <a:ext uri="{53640926-AAD7-44D8-BBD7-CCE9431645EC}">
                        <a14:shadowObscured xmlns:a14="http://schemas.microsoft.com/office/drawing/2010/main"/>
                      </a:ext>
                    </a:extLst>
                  </pic:spPr>
                </pic:pic>
              </a:graphicData>
            </a:graphic>
          </wp:inline>
        </w:drawing>
      </w:r>
    </w:p>
    <w:p w14:paraId="058DBC17" w14:textId="146FB9FB" w:rsidR="00D553D9" w:rsidRDefault="00D553D9" w:rsidP="00D553D9">
      <w:pPr>
        <w:jc w:val="center"/>
        <w:rPr>
          <w:rFonts w:ascii="Arial" w:hAnsi="Arial" w:cs="Arial"/>
          <w:sz w:val="24"/>
          <w:szCs w:val="24"/>
        </w:rPr>
      </w:pPr>
    </w:p>
    <w:p w14:paraId="1D3E8BE1" w14:textId="03890B56" w:rsidR="00D553D9" w:rsidRDefault="00D553D9" w:rsidP="00D553D9">
      <w:pPr>
        <w:jc w:val="center"/>
        <w:rPr>
          <w:rFonts w:ascii="Arial" w:hAnsi="Arial" w:cs="Arial"/>
          <w:sz w:val="24"/>
          <w:szCs w:val="24"/>
        </w:rPr>
      </w:pPr>
    </w:p>
    <w:p w14:paraId="3B84987E" w14:textId="68DAE0BA" w:rsidR="00D553D9" w:rsidRDefault="00D553D9" w:rsidP="00D553D9">
      <w:pPr>
        <w:jc w:val="center"/>
        <w:rPr>
          <w:rFonts w:ascii="Arial" w:hAnsi="Arial" w:cs="Arial"/>
          <w:sz w:val="24"/>
          <w:szCs w:val="24"/>
        </w:rPr>
      </w:pPr>
    </w:p>
    <w:p w14:paraId="2FEC404C" w14:textId="156B7FB3" w:rsidR="00D553D9" w:rsidRDefault="00D553D9" w:rsidP="00D553D9">
      <w:pPr>
        <w:jc w:val="center"/>
        <w:rPr>
          <w:rFonts w:ascii="Arial" w:hAnsi="Arial" w:cs="Arial"/>
          <w:sz w:val="24"/>
          <w:szCs w:val="24"/>
        </w:rPr>
      </w:pPr>
    </w:p>
    <w:p w14:paraId="580EB291" w14:textId="46E55BE3" w:rsidR="00D553D9" w:rsidRDefault="00D553D9" w:rsidP="00D553D9">
      <w:pPr>
        <w:jc w:val="center"/>
        <w:rPr>
          <w:rFonts w:ascii="Arial" w:hAnsi="Arial" w:cs="Arial"/>
          <w:sz w:val="24"/>
          <w:szCs w:val="24"/>
        </w:rPr>
      </w:pPr>
    </w:p>
    <w:p w14:paraId="6802ECED" w14:textId="53483BA7" w:rsidR="00D553D9" w:rsidRDefault="00D553D9" w:rsidP="00D553D9">
      <w:pPr>
        <w:jc w:val="center"/>
        <w:rPr>
          <w:rFonts w:ascii="Arial" w:hAnsi="Arial" w:cs="Arial"/>
          <w:sz w:val="24"/>
          <w:szCs w:val="24"/>
        </w:rPr>
      </w:pPr>
    </w:p>
    <w:p w14:paraId="37CE3889" w14:textId="055706F6" w:rsidR="00D553D9" w:rsidRDefault="00D553D9" w:rsidP="00D553D9">
      <w:pPr>
        <w:jc w:val="center"/>
        <w:rPr>
          <w:rFonts w:ascii="Arial" w:hAnsi="Arial" w:cs="Arial"/>
          <w:sz w:val="24"/>
          <w:szCs w:val="24"/>
        </w:rPr>
      </w:pPr>
      <w:r>
        <w:rPr>
          <w:noProof/>
        </w:rPr>
        <w:drawing>
          <wp:inline distT="0" distB="0" distL="0" distR="0" wp14:anchorId="0BD4B402" wp14:editId="332B0748">
            <wp:extent cx="4019550" cy="29813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44" t="11116" r="36944" b="11561"/>
                    <a:stretch/>
                  </pic:blipFill>
                  <pic:spPr bwMode="auto">
                    <a:xfrm>
                      <a:off x="0" y="0"/>
                      <a:ext cx="4019550" cy="2981325"/>
                    </a:xfrm>
                    <a:prstGeom prst="rect">
                      <a:avLst/>
                    </a:prstGeom>
                    <a:ln>
                      <a:noFill/>
                    </a:ln>
                    <a:extLst>
                      <a:ext uri="{53640926-AAD7-44D8-BBD7-CCE9431645EC}">
                        <a14:shadowObscured xmlns:a14="http://schemas.microsoft.com/office/drawing/2010/main"/>
                      </a:ext>
                    </a:extLst>
                  </pic:spPr>
                </pic:pic>
              </a:graphicData>
            </a:graphic>
          </wp:inline>
        </w:drawing>
      </w:r>
    </w:p>
    <w:p w14:paraId="76B2B82C" w14:textId="1A668F18" w:rsidR="00D553D9" w:rsidRDefault="00D553D9" w:rsidP="00D553D9">
      <w:pPr>
        <w:rPr>
          <w:rFonts w:ascii="Arial" w:hAnsi="Arial" w:cs="Arial"/>
          <w:sz w:val="24"/>
          <w:szCs w:val="24"/>
        </w:rPr>
      </w:pPr>
    </w:p>
    <w:p w14:paraId="6B8C5080" w14:textId="00F934F7" w:rsidR="00D553D9" w:rsidRDefault="00D553D9" w:rsidP="00D553D9">
      <w:pPr>
        <w:rPr>
          <w:rFonts w:ascii="Arial" w:hAnsi="Arial" w:cs="Arial"/>
          <w:sz w:val="24"/>
          <w:szCs w:val="24"/>
        </w:rPr>
      </w:pPr>
    </w:p>
    <w:p w14:paraId="7371A1F2" w14:textId="4CBAABF2" w:rsidR="00D553D9" w:rsidRDefault="00D553D9" w:rsidP="00D553D9">
      <w:pPr>
        <w:rPr>
          <w:rFonts w:ascii="Arial" w:hAnsi="Arial" w:cs="Arial"/>
          <w:sz w:val="24"/>
          <w:szCs w:val="24"/>
        </w:rPr>
      </w:pPr>
      <w:r>
        <w:rPr>
          <w:rFonts w:ascii="Arial" w:hAnsi="Arial" w:cs="Arial"/>
          <w:sz w:val="24"/>
          <w:szCs w:val="24"/>
        </w:rPr>
        <w:t xml:space="preserve">La siguiente animación son los ángeles que se muestran en cada extremo de la casa, realiza el movimiento de </w:t>
      </w:r>
      <w:r w:rsidR="00E04757">
        <w:rPr>
          <w:rFonts w:ascii="Arial" w:hAnsi="Arial" w:cs="Arial"/>
          <w:sz w:val="24"/>
          <w:szCs w:val="24"/>
        </w:rPr>
        <w:t>sus alas</w:t>
      </w:r>
      <w:r>
        <w:rPr>
          <w:rFonts w:ascii="Arial" w:hAnsi="Arial" w:cs="Arial"/>
          <w:sz w:val="24"/>
          <w:szCs w:val="24"/>
        </w:rPr>
        <w:t xml:space="preserve"> y simulan que tocan las trompetas, se activan con la</w:t>
      </w:r>
      <w:r w:rsidR="00E04757">
        <w:rPr>
          <w:rFonts w:ascii="Arial" w:hAnsi="Arial" w:cs="Arial"/>
          <w:sz w:val="24"/>
          <w:szCs w:val="24"/>
        </w:rPr>
        <w:t xml:space="preserve"> “tecla C”</w:t>
      </w:r>
    </w:p>
    <w:p w14:paraId="232975FA" w14:textId="46CD75F3" w:rsidR="00E04757" w:rsidRDefault="00E04757" w:rsidP="00D553D9">
      <w:pPr>
        <w:rPr>
          <w:rFonts w:ascii="Arial" w:hAnsi="Arial" w:cs="Arial"/>
          <w:sz w:val="24"/>
          <w:szCs w:val="24"/>
        </w:rPr>
      </w:pPr>
    </w:p>
    <w:p w14:paraId="5332C737" w14:textId="77777777" w:rsidR="00E04757" w:rsidRDefault="00E04757" w:rsidP="00D553D9">
      <w:pPr>
        <w:rPr>
          <w:rFonts w:ascii="Arial" w:hAnsi="Arial" w:cs="Arial"/>
          <w:sz w:val="24"/>
          <w:szCs w:val="24"/>
        </w:rPr>
      </w:pPr>
    </w:p>
    <w:p w14:paraId="74C562E0" w14:textId="536F29C7" w:rsidR="00E04757" w:rsidRDefault="00E04757" w:rsidP="00D553D9">
      <w:pPr>
        <w:rPr>
          <w:rFonts w:ascii="Arial" w:hAnsi="Arial" w:cs="Arial"/>
          <w:sz w:val="24"/>
          <w:szCs w:val="24"/>
        </w:rPr>
      </w:pPr>
    </w:p>
    <w:p w14:paraId="6AA2A19D" w14:textId="5E115DF3" w:rsidR="00E04757" w:rsidRDefault="00E04757" w:rsidP="00E04757">
      <w:pPr>
        <w:jc w:val="center"/>
        <w:rPr>
          <w:rFonts w:ascii="Arial" w:hAnsi="Arial" w:cs="Arial"/>
          <w:sz w:val="24"/>
          <w:szCs w:val="24"/>
        </w:rPr>
      </w:pPr>
      <w:r>
        <w:rPr>
          <w:noProof/>
        </w:rPr>
        <w:drawing>
          <wp:inline distT="0" distB="0" distL="0" distR="0" wp14:anchorId="49C01C8F" wp14:editId="1E801CA3">
            <wp:extent cx="4000500" cy="30003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22" t="10870" r="36944" b="11314"/>
                    <a:stretch/>
                  </pic:blipFill>
                  <pic:spPr bwMode="auto">
                    <a:xfrm>
                      <a:off x="0" y="0"/>
                      <a:ext cx="4000500" cy="3000375"/>
                    </a:xfrm>
                    <a:prstGeom prst="rect">
                      <a:avLst/>
                    </a:prstGeom>
                    <a:ln>
                      <a:noFill/>
                    </a:ln>
                    <a:extLst>
                      <a:ext uri="{53640926-AAD7-44D8-BBD7-CCE9431645EC}">
                        <a14:shadowObscured xmlns:a14="http://schemas.microsoft.com/office/drawing/2010/main"/>
                      </a:ext>
                    </a:extLst>
                  </pic:spPr>
                </pic:pic>
              </a:graphicData>
            </a:graphic>
          </wp:inline>
        </w:drawing>
      </w:r>
    </w:p>
    <w:p w14:paraId="4E57A5D9" w14:textId="7041B3E8" w:rsidR="00E04757" w:rsidRDefault="00E04757" w:rsidP="00E04757">
      <w:pPr>
        <w:rPr>
          <w:rFonts w:ascii="Arial" w:hAnsi="Arial" w:cs="Arial"/>
          <w:sz w:val="24"/>
          <w:szCs w:val="24"/>
        </w:rPr>
      </w:pPr>
    </w:p>
    <w:p w14:paraId="239FCB09" w14:textId="40F59DB2" w:rsidR="00E04757" w:rsidRDefault="00E04757" w:rsidP="00E04757">
      <w:pPr>
        <w:rPr>
          <w:rFonts w:ascii="Arial" w:hAnsi="Arial" w:cs="Arial"/>
          <w:sz w:val="24"/>
          <w:szCs w:val="24"/>
        </w:rPr>
      </w:pPr>
    </w:p>
    <w:p w14:paraId="29AF96FF" w14:textId="6BDA2565" w:rsidR="00E04757" w:rsidRDefault="00E04757" w:rsidP="00E04757">
      <w:pPr>
        <w:rPr>
          <w:rFonts w:ascii="Arial" w:hAnsi="Arial" w:cs="Arial"/>
          <w:sz w:val="24"/>
          <w:szCs w:val="24"/>
        </w:rPr>
      </w:pPr>
    </w:p>
    <w:p w14:paraId="2AD97EEA" w14:textId="74E6AE26" w:rsidR="00E04757" w:rsidRDefault="00E04757" w:rsidP="00E04757">
      <w:pPr>
        <w:rPr>
          <w:rFonts w:ascii="Arial" w:hAnsi="Arial" w:cs="Arial"/>
          <w:sz w:val="24"/>
          <w:szCs w:val="24"/>
        </w:rPr>
      </w:pPr>
    </w:p>
    <w:p w14:paraId="50B3CB29" w14:textId="1C85B857" w:rsidR="00E04757" w:rsidRDefault="00E04757" w:rsidP="00E04757">
      <w:pPr>
        <w:rPr>
          <w:rFonts w:ascii="Arial" w:hAnsi="Arial" w:cs="Arial"/>
          <w:sz w:val="24"/>
          <w:szCs w:val="24"/>
        </w:rPr>
      </w:pPr>
    </w:p>
    <w:p w14:paraId="50FDB048" w14:textId="2F60895B" w:rsidR="00E04757" w:rsidRDefault="00E04757" w:rsidP="00E04757">
      <w:pPr>
        <w:rPr>
          <w:rFonts w:ascii="Arial" w:hAnsi="Arial" w:cs="Arial"/>
          <w:sz w:val="24"/>
          <w:szCs w:val="24"/>
        </w:rPr>
      </w:pPr>
    </w:p>
    <w:p w14:paraId="258241AD" w14:textId="111E469E" w:rsidR="00E04757" w:rsidRDefault="00E04757" w:rsidP="00E04757">
      <w:pPr>
        <w:rPr>
          <w:rFonts w:ascii="Arial" w:hAnsi="Arial" w:cs="Arial"/>
          <w:sz w:val="24"/>
          <w:szCs w:val="24"/>
        </w:rPr>
      </w:pPr>
    </w:p>
    <w:p w14:paraId="5187DAC9" w14:textId="63E1447B" w:rsidR="00E04757" w:rsidRDefault="00E04757" w:rsidP="00E04757">
      <w:pPr>
        <w:rPr>
          <w:rFonts w:ascii="Arial" w:hAnsi="Arial" w:cs="Arial"/>
          <w:sz w:val="24"/>
          <w:szCs w:val="24"/>
        </w:rPr>
      </w:pPr>
    </w:p>
    <w:p w14:paraId="540D1F5D" w14:textId="16791638" w:rsidR="00E04757" w:rsidRDefault="00E04757" w:rsidP="00E04757">
      <w:pPr>
        <w:rPr>
          <w:rFonts w:ascii="Arial" w:hAnsi="Arial" w:cs="Arial"/>
          <w:sz w:val="24"/>
          <w:szCs w:val="24"/>
        </w:rPr>
      </w:pPr>
    </w:p>
    <w:p w14:paraId="3E56173E" w14:textId="07C68882" w:rsidR="00E04757" w:rsidRDefault="00E04757" w:rsidP="00E04757">
      <w:pPr>
        <w:rPr>
          <w:rFonts w:ascii="Arial" w:hAnsi="Arial" w:cs="Arial"/>
          <w:sz w:val="24"/>
          <w:szCs w:val="24"/>
        </w:rPr>
      </w:pPr>
    </w:p>
    <w:p w14:paraId="666F94AD" w14:textId="31ECB2AC" w:rsidR="00E04757" w:rsidRDefault="00E04757" w:rsidP="00E04757">
      <w:pPr>
        <w:rPr>
          <w:rFonts w:ascii="Arial" w:hAnsi="Arial" w:cs="Arial"/>
          <w:sz w:val="24"/>
          <w:szCs w:val="24"/>
        </w:rPr>
      </w:pPr>
      <w:r>
        <w:rPr>
          <w:rFonts w:ascii="Arial" w:hAnsi="Arial" w:cs="Arial"/>
          <w:sz w:val="24"/>
          <w:szCs w:val="24"/>
        </w:rPr>
        <w:t>Escenario de la casa desde otra vista, el cual nos proporciona la facilidad de ver el escenario con mayor claridad.</w:t>
      </w:r>
    </w:p>
    <w:p w14:paraId="608F3D95" w14:textId="77777777" w:rsidR="00E04757" w:rsidRDefault="00E04757" w:rsidP="00E04757">
      <w:pPr>
        <w:rPr>
          <w:rFonts w:ascii="Arial" w:hAnsi="Arial" w:cs="Arial"/>
          <w:sz w:val="24"/>
          <w:szCs w:val="24"/>
        </w:rPr>
      </w:pPr>
    </w:p>
    <w:p w14:paraId="4F03A043" w14:textId="59280946" w:rsidR="00E04757" w:rsidRDefault="00E04757" w:rsidP="00E04757">
      <w:pPr>
        <w:rPr>
          <w:rFonts w:ascii="Arial" w:hAnsi="Arial" w:cs="Arial"/>
          <w:sz w:val="24"/>
          <w:szCs w:val="24"/>
        </w:rPr>
      </w:pPr>
    </w:p>
    <w:p w14:paraId="6FF8A196" w14:textId="65A47358" w:rsidR="00E04757" w:rsidRPr="00F54B27" w:rsidRDefault="00E04757" w:rsidP="00E04757">
      <w:pPr>
        <w:jc w:val="center"/>
        <w:rPr>
          <w:rFonts w:ascii="Arial" w:hAnsi="Arial" w:cs="Arial"/>
          <w:sz w:val="24"/>
          <w:szCs w:val="24"/>
        </w:rPr>
      </w:pPr>
      <w:r>
        <w:rPr>
          <w:noProof/>
        </w:rPr>
        <w:drawing>
          <wp:inline distT="0" distB="0" distL="0" distR="0" wp14:anchorId="70E9E735" wp14:editId="683883C8">
            <wp:extent cx="4048125" cy="30099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28" t="11116" r="36944" b="10820"/>
                    <a:stretch/>
                  </pic:blipFill>
                  <pic:spPr bwMode="auto">
                    <a:xfrm>
                      <a:off x="0" y="0"/>
                      <a:ext cx="4048125" cy="3009900"/>
                    </a:xfrm>
                    <a:prstGeom prst="rect">
                      <a:avLst/>
                    </a:prstGeom>
                    <a:ln>
                      <a:noFill/>
                    </a:ln>
                    <a:extLst>
                      <a:ext uri="{53640926-AAD7-44D8-BBD7-CCE9431645EC}">
                        <a14:shadowObscured xmlns:a14="http://schemas.microsoft.com/office/drawing/2010/main"/>
                      </a:ext>
                    </a:extLst>
                  </pic:spPr>
                </pic:pic>
              </a:graphicData>
            </a:graphic>
          </wp:inline>
        </w:drawing>
      </w:r>
    </w:p>
    <w:sectPr w:rsidR="00E04757" w:rsidRPr="00F54B27" w:rsidSect="009E7D8A">
      <w:footerReference w:type="default" r:id="rId43"/>
      <w:pgSz w:w="12240" w:h="15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9DC5EE" w14:textId="77777777" w:rsidR="00702A4F" w:rsidRDefault="00702A4F" w:rsidP="00F436A0">
      <w:r>
        <w:separator/>
      </w:r>
    </w:p>
  </w:endnote>
  <w:endnote w:type="continuationSeparator" w:id="0">
    <w:p w14:paraId="4CAA4A4C" w14:textId="77777777" w:rsidR="00702A4F" w:rsidRDefault="00702A4F" w:rsidP="00F436A0">
      <w:r>
        <w:continuationSeparator/>
      </w:r>
    </w:p>
  </w:endnote>
  <w:endnote w:type="continuationNotice" w:id="1">
    <w:p w14:paraId="0ED91117" w14:textId="77777777" w:rsidR="00C85A51" w:rsidRDefault="00C85A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MT">
    <w:altName w:val="Aria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A77FB6" w14:textId="77777777" w:rsidR="00431D1E" w:rsidRDefault="00431D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354CE" w14:textId="77777777" w:rsidR="00431D1E" w:rsidRDefault="00431D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924E2" w14:textId="77777777" w:rsidR="00702A4F" w:rsidRDefault="00702A4F" w:rsidP="00F436A0">
      <w:r>
        <w:separator/>
      </w:r>
    </w:p>
  </w:footnote>
  <w:footnote w:type="continuationSeparator" w:id="0">
    <w:p w14:paraId="73CD944C" w14:textId="77777777" w:rsidR="00702A4F" w:rsidRDefault="00702A4F" w:rsidP="00F436A0">
      <w:r>
        <w:continuationSeparator/>
      </w:r>
    </w:p>
  </w:footnote>
  <w:footnote w:type="continuationNotice" w:id="1">
    <w:p w14:paraId="3571FB25" w14:textId="77777777" w:rsidR="00C85A51" w:rsidRDefault="00C85A5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BC7C02"/>
    <w:multiLevelType w:val="hybridMultilevel"/>
    <w:tmpl w:val="6818CB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BE1550B"/>
    <w:multiLevelType w:val="hybridMultilevel"/>
    <w:tmpl w:val="867AA06A"/>
    <w:lvl w:ilvl="0" w:tplc="964C79BC">
      <w:numFmt w:val="bullet"/>
      <w:lvlText w:val="●"/>
      <w:lvlJc w:val="left"/>
      <w:pPr>
        <w:ind w:left="820" w:hanging="360"/>
      </w:pPr>
      <w:rPr>
        <w:rFonts w:ascii="Arial MT" w:eastAsia="Arial MT" w:hAnsi="Arial MT" w:cs="Arial MT" w:hint="default"/>
        <w:w w:val="60"/>
        <w:sz w:val="22"/>
        <w:szCs w:val="22"/>
        <w:lang w:val="es-ES" w:eastAsia="en-US" w:bidi="ar-SA"/>
      </w:rPr>
    </w:lvl>
    <w:lvl w:ilvl="1" w:tplc="A5CAC58E">
      <w:numFmt w:val="bullet"/>
      <w:lvlText w:val="•"/>
      <w:lvlJc w:val="left"/>
      <w:pPr>
        <w:ind w:left="1754" w:hanging="360"/>
      </w:pPr>
      <w:rPr>
        <w:rFonts w:hint="default"/>
        <w:lang w:val="es-ES" w:eastAsia="en-US" w:bidi="ar-SA"/>
      </w:rPr>
    </w:lvl>
    <w:lvl w:ilvl="2" w:tplc="7F9E5CCA">
      <w:numFmt w:val="bullet"/>
      <w:lvlText w:val="•"/>
      <w:lvlJc w:val="left"/>
      <w:pPr>
        <w:ind w:left="2688" w:hanging="360"/>
      </w:pPr>
      <w:rPr>
        <w:rFonts w:hint="default"/>
        <w:lang w:val="es-ES" w:eastAsia="en-US" w:bidi="ar-SA"/>
      </w:rPr>
    </w:lvl>
    <w:lvl w:ilvl="3" w:tplc="1A1292C2">
      <w:numFmt w:val="bullet"/>
      <w:lvlText w:val="•"/>
      <w:lvlJc w:val="left"/>
      <w:pPr>
        <w:ind w:left="3622" w:hanging="360"/>
      </w:pPr>
      <w:rPr>
        <w:rFonts w:hint="default"/>
        <w:lang w:val="es-ES" w:eastAsia="en-US" w:bidi="ar-SA"/>
      </w:rPr>
    </w:lvl>
    <w:lvl w:ilvl="4" w:tplc="C800660A">
      <w:numFmt w:val="bullet"/>
      <w:lvlText w:val="•"/>
      <w:lvlJc w:val="left"/>
      <w:pPr>
        <w:ind w:left="4556" w:hanging="360"/>
      </w:pPr>
      <w:rPr>
        <w:rFonts w:hint="default"/>
        <w:lang w:val="es-ES" w:eastAsia="en-US" w:bidi="ar-SA"/>
      </w:rPr>
    </w:lvl>
    <w:lvl w:ilvl="5" w:tplc="F1643D6A">
      <w:numFmt w:val="bullet"/>
      <w:lvlText w:val="•"/>
      <w:lvlJc w:val="left"/>
      <w:pPr>
        <w:ind w:left="5490" w:hanging="360"/>
      </w:pPr>
      <w:rPr>
        <w:rFonts w:hint="default"/>
        <w:lang w:val="es-ES" w:eastAsia="en-US" w:bidi="ar-SA"/>
      </w:rPr>
    </w:lvl>
    <w:lvl w:ilvl="6" w:tplc="6CBABA9C">
      <w:numFmt w:val="bullet"/>
      <w:lvlText w:val="•"/>
      <w:lvlJc w:val="left"/>
      <w:pPr>
        <w:ind w:left="6424" w:hanging="360"/>
      </w:pPr>
      <w:rPr>
        <w:rFonts w:hint="default"/>
        <w:lang w:val="es-ES" w:eastAsia="en-US" w:bidi="ar-SA"/>
      </w:rPr>
    </w:lvl>
    <w:lvl w:ilvl="7" w:tplc="9A9E2A7C">
      <w:numFmt w:val="bullet"/>
      <w:lvlText w:val="•"/>
      <w:lvlJc w:val="left"/>
      <w:pPr>
        <w:ind w:left="7358" w:hanging="360"/>
      </w:pPr>
      <w:rPr>
        <w:rFonts w:hint="default"/>
        <w:lang w:val="es-ES" w:eastAsia="en-US" w:bidi="ar-SA"/>
      </w:rPr>
    </w:lvl>
    <w:lvl w:ilvl="8" w:tplc="2020AFD4">
      <w:numFmt w:val="bullet"/>
      <w:lvlText w:val="•"/>
      <w:lvlJc w:val="left"/>
      <w:pPr>
        <w:ind w:left="8292" w:hanging="360"/>
      </w:pPr>
      <w:rPr>
        <w:rFonts w:hint="default"/>
        <w:lang w:val="es-ES" w:eastAsia="en-US" w:bidi="ar-SA"/>
      </w:rPr>
    </w:lvl>
  </w:abstractNum>
  <w:abstractNum w:abstractNumId="2" w15:restartNumberingAfterBreak="0">
    <w:nsid w:val="7AF42357"/>
    <w:multiLevelType w:val="hybridMultilevel"/>
    <w:tmpl w:val="CFF23666"/>
    <w:lvl w:ilvl="0" w:tplc="406017BA">
      <w:numFmt w:val="bullet"/>
      <w:lvlText w:val="●"/>
      <w:lvlJc w:val="left"/>
      <w:pPr>
        <w:ind w:left="1540" w:hanging="360"/>
      </w:pPr>
      <w:rPr>
        <w:rFonts w:ascii="Arial MT" w:eastAsia="Arial MT" w:hAnsi="Arial MT" w:cs="Arial MT" w:hint="default"/>
        <w:w w:val="60"/>
        <w:sz w:val="22"/>
        <w:szCs w:val="22"/>
        <w:lang w:val="es-ES" w:eastAsia="en-US" w:bidi="ar-SA"/>
      </w:rPr>
    </w:lvl>
    <w:lvl w:ilvl="1" w:tplc="7D48905C">
      <w:numFmt w:val="bullet"/>
      <w:lvlText w:val="•"/>
      <w:lvlJc w:val="left"/>
      <w:pPr>
        <w:ind w:left="2402" w:hanging="360"/>
      </w:pPr>
      <w:rPr>
        <w:rFonts w:hint="default"/>
        <w:lang w:val="es-ES" w:eastAsia="en-US" w:bidi="ar-SA"/>
      </w:rPr>
    </w:lvl>
    <w:lvl w:ilvl="2" w:tplc="C0CE4E5E">
      <w:numFmt w:val="bullet"/>
      <w:lvlText w:val="•"/>
      <w:lvlJc w:val="left"/>
      <w:pPr>
        <w:ind w:left="3264" w:hanging="360"/>
      </w:pPr>
      <w:rPr>
        <w:rFonts w:hint="default"/>
        <w:lang w:val="es-ES" w:eastAsia="en-US" w:bidi="ar-SA"/>
      </w:rPr>
    </w:lvl>
    <w:lvl w:ilvl="3" w:tplc="FE3CDB94">
      <w:numFmt w:val="bullet"/>
      <w:lvlText w:val="•"/>
      <w:lvlJc w:val="left"/>
      <w:pPr>
        <w:ind w:left="4126" w:hanging="360"/>
      </w:pPr>
      <w:rPr>
        <w:rFonts w:hint="default"/>
        <w:lang w:val="es-ES" w:eastAsia="en-US" w:bidi="ar-SA"/>
      </w:rPr>
    </w:lvl>
    <w:lvl w:ilvl="4" w:tplc="69844592">
      <w:numFmt w:val="bullet"/>
      <w:lvlText w:val="•"/>
      <w:lvlJc w:val="left"/>
      <w:pPr>
        <w:ind w:left="4988" w:hanging="360"/>
      </w:pPr>
      <w:rPr>
        <w:rFonts w:hint="default"/>
        <w:lang w:val="es-ES" w:eastAsia="en-US" w:bidi="ar-SA"/>
      </w:rPr>
    </w:lvl>
    <w:lvl w:ilvl="5" w:tplc="59AEEEF0">
      <w:numFmt w:val="bullet"/>
      <w:lvlText w:val="•"/>
      <w:lvlJc w:val="left"/>
      <w:pPr>
        <w:ind w:left="5850" w:hanging="360"/>
      </w:pPr>
      <w:rPr>
        <w:rFonts w:hint="default"/>
        <w:lang w:val="es-ES" w:eastAsia="en-US" w:bidi="ar-SA"/>
      </w:rPr>
    </w:lvl>
    <w:lvl w:ilvl="6" w:tplc="341C8C34">
      <w:numFmt w:val="bullet"/>
      <w:lvlText w:val="•"/>
      <w:lvlJc w:val="left"/>
      <w:pPr>
        <w:ind w:left="6712" w:hanging="360"/>
      </w:pPr>
      <w:rPr>
        <w:rFonts w:hint="default"/>
        <w:lang w:val="es-ES" w:eastAsia="en-US" w:bidi="ar-SA"/>
      </w:rPr>
    </w:lvl>
    <w:lvl w:ilvl="7" w:tplc="1868CD44">
      <w:numFmt w:val="bullet"/>
      <w:lvlText w:val="•"/>
      <w:lvlJc w:val="left"/>
      <w:pPr>
        <w:ind w:left="7574" w:hanging="360"/>
      </w:pPr>
      <w:rPr>
        <w:rFonts w:hint="default"/>
        <w:lang w:val="es-ES" w:eastAsia="en-US" w:bidi="ar-SA"/>
      </w:rPr>
    </w:lvl>
    <w:lvl w:ilvl="8" w:tplc="244864AE">
      <w:numFmt w:val="bullet"/>
      <w:lvlText w:val="•"/>
      <w:lvlJc w:val="left"/>
      <w:pPr>
        <w:ind w:left="8436" w:hanging="360"/>
      </w:pPr>
      <w:rPr>
        <w:rFonts w:hint="default"/>
        <w:lang w:val="es-ES" w:eastAsia="en-US" w:bidi="ar-SA"/>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RMANDO NAVARRO OSORIO">
    <w15:presenceInfo w15:providerId="None" w15:userId="ARMANDO NAVARRO OSO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F56"/>
    <w:rsid w:val="00074263"/>
    <w:rsid w:val="00097D72"/>
    <w:rsid w:val="000A5C72"/>
    <w:rsid w:val="001B174D"/>
    <w:rsid w:val="001B73C2"/>
    <w:rsid w:val="00261F5C"/>
    <w:rsid w:val="00293FE1"/>
    <w:rsid w:val="002950C2"/>
    <w:rsid w:val="002E167C"/>
    <w:rsid w:val="003242B7"/>
    <w:rsid w:val="0038342D"/>
    <w:rsid w:val="00385F56"/>
    <w:rsid w:val="003A7E14"/>
    <w:rsid w:val="00431D1E"/>
    <w:rsid w:val="00460133"/>
    <w:rsid w:val="00470C84"/>
    <w:rsid w:val="00485010"/>
    <w:rsid w:val="004972EF"/>
    <w:rsid w:val="00517EA3"/>
    <w:rsid w:val="0056210C"/>
    <w:rsid w:val="00586DEC"/>
    <w:rsid w:val="005A6655"/>
    <w:rsid w:val="005F0ED8"/>
    <w:rsid w:val="006A736A"/>
    <w:rsid w:val="006E500D"/>
    <w:rsid w:val="00702A4F"/>
    <w:rsid w:val="0072029A"/>
    <w:rsid w:val="007337B7"/>
    <w:rsid w:val="00746083"/>
    <w:rsid w:val="00791DBC"/>
    <w:rsid w:val="007E005C"/>
    <w:rsid w:val="008422FA"/>
    <w:rsid w:val="008A2EEE"/>
    <w:rsid w:val="008B5458"/>
    <w:rsid w:val="009D1FAB"/>
    <w:rsid w:val="009E7D8A"/>
    <w:rsid w:val="00AD1EC2"/>
    <w:rsid w:val="00AD419F"/>
    <w:rsid w:val="00B535F1"/>
    <w:rsid w:val="00B87F91"/>
    <w:rsid w:val="00C47949"/>
    <w:rsid w:val="00C73F01"/>
    <w:rsid w:val="00C85A51"/>
    <w:rsid w:val="00C90CB2"/>
    <w:rsid w:val="00D553D9"/>
    <w:rsid w:val="00D61B1C"/>
    <w:rsid w:val="00D95398"/>
    <w:rsid w:val="00DF40AA"/>
    <w:rsid w:val="00E04757"/>
    <w:rsid w:val="00F436A0"/>
    <w:rsid w:val="00F54B27"/>
    <w:rsid w:val="00F77AF9"/>
    <w:rsid w:val="00FD0CDD"/>
    <w:rsid w:val="2A5F328C"/>
    <w:rsid w:val="728B39E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606D1"/>
  <w15:docId w15:val="{3DECDA90-F541-4455-9595-FD5640AD9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D1E"/>
    <w:rPr>
      <w:rFonts w:ascii="Arial MT" w:eastAsia="Arial MT" w:hAnsi="Arial MT" w:cs="Arial MT"/>
      <w:lang w:val="es-ES"/>
    </w:rPr>
  </w:style>
  <w:style w:type="paragraph" w:styleId="Ttulo1">
    <w:name w:val="heading 1"/>
    <w:basedOn w:val="Normal"/>
    <w:uiPriority w:val="9"/>
    <w:qFormat/>
    <w:pPr>
      <w:ind w:left="1852" w:right="1888"/>
      <w:jc w:val="center"/>
      <w:outlineLvl w:val="0"/>
    </w:pPr>
    <w:rPr>
      <w:sz w:val="28"/>
      <w:szCs w:val="28"/>
    </w:rPr>
  </w:style>
  <w:style w:type="paragraph" w:styleId="Ttulo2">
    <w:name w:val="heading 2"/>
    <w:basedOn w:val="Normal"/>
    <w:next w:val="Normal"/>
    <w:link w:val="Ttulo2Car"/>
    <w:uiPriority w:val="9"/>
    <w:unhideWhenUsed/>
    <w:qFormat/>
    <w:rsid w:val="00FD0CD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9E7D8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visitado">
    <w:name w:val="FollowedHyperlink"/>
    <w:basedOn w:val="Fuentedeprrafopredeter"/>
    <w:uiPriority w:val="99"/>
    <w:semiHidden/>
    <w:unhideWhenUsed/>
    <w:rsid w:val="00C73F01"/>
    <w:rPr>
      <w:color w:val="800080" w:themeColor="followedHyperlink"/>
      <w:u w:val="single"/>
    </w:rPr>
  </w:style>
  <w:style w:type="paragraph" w:styleId="Textoindependiente">
    <w:name w:val="Body Text"/>
    <w:basedOn w:val="Normal"/>
    <w:uiPriority w:val="1"/>
    <w:qFormat/>
    <w:rPr>
      <w:sz w:val="24"/>
      <w:szCs w:val="24"/>
    </w:rPr>
  </w:style>
  <w:style w:type="paragraph" w:styleId="Ttulo">
    <w:name w:val="Title"/>
    <w:basedOn w:val="Normal"/>
    <w:link w:val="TtuloCar"/>
    <w:uiPriority w:val="10"/>
    <w:qFormat/>
    <w:pPr>
      <w:spacing w:line="394" w:lineRule="exact"/>
      <w:ind w:left="1463" w:right="704"/>
      <w:jc w:val="center"/>
    </w:pPr>
    <w:rPr>
      <w:sz w:val="36"/>
      <w:szCs w:val="3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character" w:customStyle="1" w:styleId="Ttulo2Car">
    <w:name w:val="Título 2 Car"/>
    <w:basedOn w:val="Fuentedeprrafopredeter"/>
    <w:link w:val="Ttulo2"/>
    <w:uiPriority w:val="9"/>
    <w:rsid w:val="00FD0CDD"/>
    <w:rPr>
      <w:rFonts w:asciiTheme="majorHAnsi" w:eastAsiaTheme="majorEastAsia" w:hAnsiTheme="majorHAnsi" w:cstheme="majorBidi"/>
      <w:color w:val="365F91" w:themeColor="accent1" w:themeShade="BF"/>
      <w:sz w:val="26"/>
      <w:szCs w:val="26"/>
      <w:lang w:val="es-ES"/>
    </w:rPr>
  </w:style>
  <w:style w:type="character" w:customStyle="1" w:styleId="Ttulo3Car">
    <w:name w:val="Título 3 Car"/>
    <w:basedOn w:val="Fuentedeprrafopredeter"/>
    <w:link w:val="Ttulo3"/>
    <w:uiPriority w:val="9"/>
    <w:semiHidden/>
    <w:rsid w:val="009E7D8A"/>
    <w:rPr>
      <w:rFonts w:asciiTheme="majorHAnsi" w:eastAsiaTheme="majorEastAsia" w:hAnsiTheme="majorHAnsi" w:cstheme="majorBidi"/>
      <w:color w:val="243F60" w:themeColor="accent1" w:themeShade="7F"/>
      <w:sz w:val="24"/>
      <w:szCs w:val="24"/>
      <w:lang w:val="es-ES"/>
    </w:rPr>
  </w:style>
  <w:style w:type="paragraph" w:styleId="Encabezado">
    <w:name w:val="header"/>
    <w:basedOn w:val="Normal"/>
    <w:link w:val="EncabezadoCar"/>
    <w:uiPriority w:val="99"/>
    <w:unhideWhenUsed/>
    <w:rsid w:val="00F436A0"/>
    <w:pPr>
      <w:tabs>
        <w:tab w:val="center" w:pos="4419"/>
        <w:tab w:val="right" w:pos="8838"/>
      </w:tabs>
    </w:pPr>
  </w:style>
  <w:style w:type="character" w:customStyle="1" w:styleId="EncabezadoCar">
    <w:name w:val="Encabezado Car"/>
    <w:basedOn w:val="Fuentedeprrafopredeter"/>
    <w:link w:val="Encabezado"/>
    <w:uiPriority w:val="99"/>
    <w:rsid w:val="00F436A0"/>
    <w:rPr>
      <w:rFonts w:ascii="Arial MT" w:eastAsia="Arial MT" w:hAnsi="Arial MT" w:cs="Arial MT"/>
      <w:lang w:val="es-ES"/>
    </w:rPr>
  </w:style>
  <w:style w:type="paragraph" w:styleId="Piedepgina">
    <w:name w:val="footer"/>
    <w:basedOn w:val="Normal"/>
    <w:link w:val="PiedepginaCar"/>
    <w:uiPriority w:val="99"/>
    <w:unhideWhenUsed/>
    <w:rsid w:val="00F436A0"/>
    <w:pPr>
      <w:tabs>
        <w:tab w:val="center" w:pos="4419"/>
        <w:tab w:val="right" w:pos="8838"/>
      </w:tabs>
    </w:pPr>
  </w:style>
  <w:style w:type="character" w:customStyle="1" w:styleId="PiedepginaCar">
    <w:name w:val="Pie de página Car"/>
    <w:basedOn w:val="Fuentedeprrafopredeter"/>
    <w:link w:val="Piedepgina"/>
    <w:uiPriority w:val="99"/>
    <w:rsid w:val="00F436A0"/>
    <w:rPr>
      <w:rFonts w:ascii="Arial MT" w:eastAsia="Arial MT" w:hAnsi="Arial MT" w:cs="Arial MT"/>
      <w:lang w:val="es-ES"/>
    </w:rPr>
  </w:style>
  <w:style w:type="character" w:customStyle="1" w:styleId="fontstyle01">
    <w:name w:val="fontstyle01"/>
    <w:basedOn w:val="Fuentedeprrafopredeter"/>
    <w:rsid w:val="009D1FAB"/>
    <w:rPr>
      <w:rFonts w:ascii="TimesNewRomanPSMT" w:hAnsi="TimesNewRomanPSMT" w:hint="default"/>
      <w:b w:val="0"/>
      <w:bCs w:val="0"/>
      <w:i w:val="0"/>
      <w:iCs w:val="0"/>
      <w:color w:val="000000"/>
      <w:sz w:val="28"/>
      <w:szCs w:val="28"/>
    </w:rPr>
  </w:style>
  <w:style w:type="character" w:customStyle="1" w:styleId="fontstyle21">
    <w:name w:val="fontstyle21"/>
    <w:basedOn w:val="Fuentedeprrafopredeter"/>
    <w:rsid w:val="009D1FAB"/>
    <w:rPr>
      <w:rFonts w:ascii="TimesNewRomanPS-BoldMT" w:hAnsi="TimesNewRomanPS-BoldMT" w:hint="default"/>
      <w:b/>
      <w:bCs/>
      <w:i w:val="0"/>
      <w:iCs w:val="0"/>
      <w:color w:val="000000"/>
      <w:sz w:val="28"/>
      <w:szCs w:val="28"/>
    </w:rPr>
  </w:style>
  <w:style w:type="character" w:customStyle="1" w:styleId="fontstyle11">
    <w:name w:val="fontstyle11"/>
    <w:basedOn w:val="Fuentedeprrafopredeter"/>
    <w:rsid w:val="00C90CB2"/>
    <w:rPr>
      <w:rFonts w:ascii="SymbolMT" w:hAnsi="SymbolMT" w:hint="default"/>
      <w:b w:val="0"/>
      <w:bCs w:val="0"/>
      <w:i w:val="0"/>
      <w:iCs w:val="0"/>
      <w:color w:val="000000"/>
      <w:sz w:val="24"/>
      <w:szCs w:val="24"/>
    </w:rPr>
  </w:style>
  <w:style w:type="character" w:customStyle="1" w:styleId="fontstyle31">
    <w:name w:val="fontstyle31"/>
    <w:basedOn w:val="Fuentedeprrafopredeter"/>
    <w:rsid w:val="00C90CB2"/>
    <w:rPr>
      <w:rFonts w:ascii="ArialMT" w:hAnsi="ArialMT" w:hint="default"/>
      <w:b w:val="0"/>
      <w:bCs w:val="0"/>
      <w:i w:val="0"/>
      <w:iCs w:val="0"/>
      <w:color w:val="000000"/>
      <w:sz w:val="24"/>
      <w:szCs w:val="24"/>
    </w:rPr>
  </w:style>
  <w:style w:type="character" w:customStyle="1" w:styleId="TtuloCar">
    <w:name w:val="Título Car"/>
    <w:basedOn w:val="Fuentedeprrafopredeter"/>
    <w:link w:val="Ttulo"/>
    <w:uiPriority w:val="10"/>
    <w:rsid w:val="00431D1E"/>
    <w:rPr>
      <w:rFonts w:ascii="Arial MT" w:eastAsia="Arial MT" w:hAnsi="Arial MT" w:cs="Arial MT"/>
      <w:sz w:val="36"/>
      <w:szCs w:val="36"/>
      <w:lang w:val="es-ES"/>
    </w:rPr>
  </w:style>
  <w:style w:type="character" w:styleId="Hipervnculo">
    <w:name w:val="Hyperlink"/>
    <w:basedOn w:val="Fuentedeprrafopredeter"/>
    <w:uiPriority w:val="99"/>
    <w:unhideWhenUsed/>
    <w:rsid w:val="00AD1EC2"/>
    <w:rPr>
      <w:color w:val="0000FF" w:themeColor="hyperlink"/>
      <w:u w:val="single"/>
    </w:rPr>
  </w:style>
  <w:style w:type="character" w:styleId="Mencinsinresolver">
    <w:name w:val="Unresolved Mention"/>
    <w:basedOn w:val="Fuentedeprrafopredeter"/>
    <w:uiPriority w:val="99"/>
    <w:semiHidden/>
    <w:unhideWhenUsed/>
    <w:rsid w:val="00AD1EC2"/>
    <w:rPr>
      <w:color w:val="605E5C"/>
      <w:shd w:val="clear" w:color="auto" w:fill="E1DFDD"/>
    </w:rPr>
  </w:style>
  <w:style w:type="table" w:customStyle="1" w:styleId="TableNormal1">
    <w:name w:val="Table Normal1"/>
    <w:uiPriority w:val="2"/>
    <w:semiHidden/>
    <w:unhideWhenUsed/>
    <w:qFormat/>
    <w:rsid w:val="00C85A51"/>
    <w:tblPr>
      <w:tblInd w:w="0" w:type="dxa"/>
      <w:tblCellMar>
        <w:top w:w="0" w:type="dxa"/>
        <w:left w:w="0" w:type="dxa"/>
        <w:bottom w:w="0" w:type="dxa"/>
        <w:right w:w="0" w:type="dxa"/>
      </w:tblCellMar>
    </w:tblPr>
  </w:style>
  <w:style w:type="paragraph" w:styleId="Revisin">
    <w:name w:val="Revision"/>
    <w:hidden/>
    <w:uiPriority w:val="99"/>
    <w:semiHidden/>
    <w:rsid w:val="008B5458"/>
    <w:pPr>
      <w:widowControl/>
      <w:autoSpaceDE/>
      <w:autoSpaceDN/>
    </w:pPr>
    <w:rPr>
      <w:rFonts w:ascii="Arial MT" w:eastAsia="Arial MT" w:hAnsi="Arial MT" w:cs="Arial MT"/>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426599">
      <w:bodyDiv w:val="1"/>
      <w:marLeft w:val="0"/>
      <w:marRight w:val="0"/>
      <w:marTop w:val="0"/>
      <w:marBottom w:val="0"/>
      <w:divBdr>
        <w:top w:val="none" w:sz="0" w:space="0" w:color="auto"/>
        <w:left w:val="none" w:sz="0" w:space="0" w:color="auto"/>
        <w:bottom w:val="none" w:sz="0" w:space="0" w:color="auto"/>
        <w:right w:val="none" w:sz="0" w:space="0" w:color="auto"/>
      </w:divBdr>
      <w:divsChild>
        <w:div w:id="606546942">
          <w:marLeft w:val="0"/>
          <w:marRight w:val="0"/>
          <w:marTop w:val="0"/>
          <w:marBottom w:val="0"/>
          <w:divBdr>
            <w:top w:val="none" w:sz="0" w:space="0" w:color="auto"/>
            <w:left w:val="none" w:sz="0" w:space="0" w:color="auto"/>
            <w:bottom w:val="none" w:sz="0" w:space="0" w:color="auto"/>
            <w:right w:val="none" w:sz="0" w:space="0" w:color="auto"/>
          </w:divBdr>
          <w:divsChild>
            <w:div w:id="1474830447">
              <w:marLeft w:val="0"/>
              <w:marRight w:val="0"/>
              <w:marTop w:val="0"/>
              <w:marBottom w:val="0"/>
              <w:divBdr>
                <w:top w:val="none" w:sz="0" w:space="0" w:color="auto"/>
                <w:left w:val="none" w:sz="0" w:space="0" w:color="auto"/>
                <w:bottom w:val="none" w:sz="0" w:space="0" w:color="auto"/>
                <w:right w:val="none" w:sz="0" w:space="0" w:color="auto"/>
              </w:divBdr>
            </w:div>
            <w:div w:id="1270161935">
              <w:marLeft w:val="0"/>
              <w:marRight w:val="0"/>
              <w:marTop w:val="0"/>
              <w:marBottom w:val="0"/>
              <w:divBdr>
                <w:top w:val="none" w:sz="0" w:space="0" w:color="auto"/>
                <w:left w:val="none" w:sz="0" w:space="0" w:color="auto"/>
                <w:bottom w:val="none" w:sz="0" w:space="0" w:color="auto"/>
                <w:right w:val="none" w:sz="0" w:space="0" w:color="auto"/>
              </w:divBdr>
            </w:div>
            <w:div w:id="947467209">
              <w:marLeft w:val="0"/>
              <w:marRight w:val="0"/>
              <w:marTop w:val="0"/>
              <w:marBottom w:val="0"/>
              <w:divBdr>
                <w:top w:val="none" w:sz="0" w:space="0" w:color="auto"/>
                <w:left w:val="none" w:sz="0" w:space="0" w:color="auto"/>
                <w:bottom w:val="none" w:sz="0" w:space="0" w:color="auto"/>
                <w:right w:val="none" w:sz="0" w:space="0" w:color="auto"/>
              </w:divBdr>
            </w:div>
            <w:div w:id="1262765494">
              <w:marLeft w:val="0"/>
              <w:marRight w:val="0"/>
              <w:marTop w:val="0"/>
              <w:marBottom w:val="0"/>
              <w:divBdr>
                <w:top w:val="none" w:sz="0" w:space="0" w:color="auto"/>
                <w:left w:val="none" w:sz="0" w:space="0" w:color="auto"/>
                <w:bottom w:val="none" w:sz="0" w:space="0" w:color="auto"/>
                <w:right w:val="none" w:sz="0" w:space="0" w:color="auto"/>
              </w:divBdr>
            </w:div>
            <w:div w:id="2068255852">
              <w:marLeft w:val="0"/>
              <w:marRight w:val="0"/>
              <w:marTop w:val="0"/>
              <w:marBottom w:val="0"/>
              <w:divBdr>
                <w:top w:val="none" w:sz="0" w:space="0" w:color="auto"/>
                <w:left w:val="none" w:sz="0" w:space="0" w:color="auto"/>
                <w:bottom w:val="none" w:sz="0" w:space="0" w:color="auto"/>
                <w:right w:val="none" w:sz="0" w:space="0" w:color="auto"/>
              </w:divBdr>
            </w:div>
            <w:div w:id="66652202">
              <w:marLeft w:val="0"/>
              <w:marRight w:val="0"/>
              <w:marTop w:val="0"/>
              <w:marBottom w:val="0"/>
              <w:divBdr>
                <w:top w:val="none" w:sz="0" w:space="0" w:color="auto"/>
                <w:left w:val="none" w:sz="0" w:space="0" w:color="auto"/>
                <w:bottom w:val="none" w:sz="0" w:space="0" w:color="auto"/>
                <w:right w:val="none" w:sz="0" w:space="0" w:color="auto"/>
              </w:divBdr>
            </w:div>
            <w:div w:id="982975229">
              <w:marLeft w:val="0"/>
              <w:marRight w:val="0"/>
              <w:marTop w:val="0"/>
              <w:marBottom w:val="0"/>
              <w:divBdr>
                <w:top w:val="none" w:sz="0" w:space="0" w:color="auto"/>
                <w:left w:val="none" w:sz="0" w:space="0" w:color="auto"/>
                <w:bottom w:val="none" w:sz="0" w:space="0" w:color="auto"/>
                <w:right w:val="none" w:sz="0" w:space="0" w:color="auto"/>
              </w:divBdr>
            </w:div>
            <w:div w:id="605162906">
              <w:marLeft w:val="0"/>
              <w:marRight w:val="0"/>
              <w:marTop w:val="0"/>
              <w:marBottom w:val="0"/>
              <w:divBdr>
                <w:top w:val="none" w:sz="0" w:space="0" w:color="auto"/>
                <w:left w:val="none" w:sz="0" w:space="0" w:color="auto"/>
                <w:bottom w:val="none" w:sz="0" w:space="0" w:color="auto"/>
                <w:right w:val="none" w:sz="0" w:space="0" w:color="auto"/>
              </w:divBdr>
            </w:div>
            <w:div w:id="1348605967">
              <w:marLeft w:val="0"/>
              <w:marRight w:val="0"/>
              <w:marTop w:val="0"/>
              <w:marBottom w:val="0"/>
              <w:divBdr>
                <w:top w:val="none" w:sz="0" w:space="0" w:color="auto"/>
                <w:left w:val="none" w:sz="0" w:space="0" w:color="auto"/>
                <w:bottom w:val="none" w:sz="0" w:space="0" w:color="auto"/>
                <w:right w:val="none" w:sz="0" w:space="0" w:color="auto"/>
              </w:divBdr>
            </w:div>
            <w:div w:id="224684823">
              <w:marLeft w:val="0"/>
              <w:marRight w:val="0"/>
              <w:marTop w:val="0"/>
              <w:marBottom w:val="0"/>
              <w:divBdr>
                <w:top w:val="none" w:sz="0" w:space="0" w:color="auto"/>
                <w:left w:val="none" w:sz="0" w:space="0" w:color="auto"/>
                <w:bottom w:val="none" w:sz="0" w:space="0" w:color="auto"/>
                <w:right w:val="none" w:sz="0" w:space="0" w:color="auto"/>
              </w:divBdr>
            </w:div>
            <w:div w:id="1907492196">
              <w:marLeft w:val="0"/>
              <w:marRight w:val="0"/>
              <w:marTop w:val="0"/>
              <w:marBottom w:val="0"/>
              <w:divBdr>
                <w:top w:val="none" w:sz="0" w:space="0" w:color="auto"/>
                <w:left w:val="none" w:sz="0" w:space="0" w:color="auto"/>
                <w:bottom w:val="none" w:sz="0" w:space="0" w:color="auto"/>
                <w:right w:val="none" w:sz="0" w:space="0" w:color="auto"/>
              </w:divBdr>
            </w:div>
            <w:div w:id="1300842903">
              <w:marLeft w:val="0"/>
              <w:marRight w:val="0"/>
              <w:marTop w:val="0"/>
              <w:marBottom w:val="0"/>
              <w:divBdr>
                <w:top w:val="none" w:sz="0" w:space="0" w:color="auto"/>
                <w:left w:val="none" w:sz="0" w:space="0" w:color="auto"/>
                <w:bottom w:val="none" w:sz="0" w:space="0" w:color="auto"/>
                <w:right w:val="none" w:sz="0" w:space="0" w:color="auto"/>
              </w:divBdr>
            </w:div>
            <w:div w:id="1149056065">
              <w:marLeft w:val="0"/>
              <w:marRight w:val="0"/>
              <w:marTop w:val="0"/>
              <w:marBottom w:val="0"/>
              <w:divBdr>
                <w:top w:val="none" w:sz="0" w:space="0" w:color="auto"/>
                <w:left w:val="none" w:sz="0" w:space="0" w:color="auto"/>
                <w:bottom w:val="none" w:sz="0" w:space="0" w:color="auto"/>
                <w:right w:val="none" w:sz="0" w:space="0" w:color="auto"/>
              </w:divBdr>
            </w:div>
            <w:div w:id="1175337662">
              <w:marLeft w:val="0"/>
              <w:marRight w:val="0"/>
              <w:marTop w:val="0"/>
              <w:marBottom w:val="0"/>
              <w:divBdr>
                <w:top w:val="none" w:sz="0" w:space="0" w:color="auto"/>
                <w:left w:val="none" w:sz="0" w:space="0" w:color="auto"/>
                <w:bottom w:val="none" w:sz="0" w:space="0" w:color="auto"/>
                <w:right w:val="none" w:sz="0" w:space="0" w:color="auto"/>
              </w:divBdr>
            </w:div>
            <w:div w:id="775905692">
              <w:marLeft w:val="0"/>
              <w:marRight w:val="0"/>
              <w:marTop w:val="0"/>
              <w:marBottom w:val="0"/>
              <w:divBdr>
                <w:top w:val="none" w:sz="0" w:space="0" w:color="auto"/>
                <w:left w:val="none" w:sz="0" w:space="0" w:color="auto"/>
                <w:bottom w:val="none" w:sz="0" w:space="0" w:color="auto"/>
                <w:right w:val="none" w:sz="0" w:space="0" w:color="auto"/>
              </w:divBdr>
            </w:div>
            <w:div w:id="1051810587">
              <w:marLeft w:val="0"/>
              <w:marRight w:val="0"/>
              <w:marTop w:val="0"/>
              <w:marBottom w:val="0"/>
              <w:divBdr>
                <w:top w:val="none" w:sz="0" w:space="0" w:color="auto"/>
                <w:left w:val="none" w:sz="0" w:space="0" w:color="auto"/>
                <w:bottom w:val="none" w:sz="0" w:space="0" w:color="auto"/>
                <w:right w:val="none" w:sz="0" w:space="0" w:color="auto"/>
              </w:divBdr>
            </w:div>
            <w:div w:id="1201865292">
              <w:marLeft w:val="0"/>
              <w:marRight w:val="0"/>
              <w:marTop w:val="0"/>
              <w:marBottom w:val="0"/>
              <w:divBdr>
                <w:top w:val="none" w:sz="0" w:space="0" w:color="auto"/>
                <w:left w:val="none" w:sz="0" w:space="0" w:color="auto"/>
                <w:bottom w:val="none" w:sz="0" w:space="0" w:color="auto"/>
                <w:right w:val="none" w:sz="0" w:space="0" w:color="auto"/>
              </w:divBdr>
            </w:div>
            <w:div w:id="784694023">
              <w:marLeft w:val="0"/>
              <w:marRight w:val="0"/>
              <w:marTop w:val="0"/>
              <w:marBottom w:val="0"/>
              <w:divBdr>
                <w:top w:val="none" w:sz="0" w:space="0" w:color="auto"/>
                <w:left w:val="none" w:sz="0" w:space="0" w:color="auto"/>
                <w:bottom w:val="none" w:sz="0" w:space="0" w:color="auto"/>
                <w:right w:val="none" w:sz="0" w:space="0" w:color="auto"/>
              </w:divBdr>
            </w:div>
            <w:div w:id="1578201899">
              <w:marLeft w:val="0"/>
              <w:marRight w:val="0"/>
              <w:marTop w:val="0"/>
              <w:marBottom w:val="0"/>
              <w:divBdr>
                <w:top w:val="none" w:sz="0" w:space="0" w:color="auto"/>
                <w:left w:val="none" w:sz="0" w:space="0" w:color="auto"/>
                <w:bottom w:val="none" w:sz="0" w:space="0" w:color="auto"/>
                <w:right w:val="none" w:sz="0" w:space="0" w:color="auto"/>
              </w:divBdr>
            </w:div>
            <w:div w:id="1694460023">
              <w:marLeft w:val="0"/>
              <w:marRight w:val="0"/>
              <w:marTop w:val="0"/>
              <w:marBottom w:val="0"/>
              <w:divBdr>
                <w:top w:val="none" w:sz="0" w:space="0" w:color="auto"/>
                <w:left w:val="none" w:sz="0" w:space="0" w:color="auto"/>
                <w:bottom w:val="none" w:sz="0" w:space="0" w:color="auto"/>
                <w:right w:val="none" w:sz="0" w:space="0" w:color="auto"/>
              </w:divBdr>
            </w:div>
            <w:div w:id="908731314">
              <w:marLeft w:val="0"/>
              <w:marRight w:val="0"/>
              <w:marTop w:val="0"/>
              <w:marBottom w:val="0"/>
              <w:divBdr>
                <w:top w:val="none" w:sz="0" w:space="0" w:color="auto"/>
                <w:left w:val="none" w:sz="0" w:space="0" w:color="auto"/>
                <w:bottom w:val="none" w:sz="0" w:space="0" w:color="auto"/>
                <w:right w:val="none" w:sz="0" w:space="0" w:color="auto"/>
              </w:divBdr>
            </w:div>
            <w:div w:id="1685205359">
              <w:marLeft w:val="0"/>
              <w:marRight w:val="0"/>
              <w:marTop w:val="0"/>
              <w:marBottom w:val="0"/>
              <w:divBdr>
                <w:top w:val="none" w:sz="0" w:space="0" w:color="auto"/>
                <w:left w:val="none" w:sz="0" w:space="0" w:color="auto"/>
                <w:bottom w:val="none" w:sz="0" w:space="0" w:color="auto"/>
                <w:right w:val="none" w:sz="0" w:space="0" w:color="auto"/>
              </w:divBdr>
            </w:div>
            <w:div w:id="3562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3514">
      <w:bodyDiv w:val="1"/>
      <w:marLeft w:val="0"/>
      <w:marRight w:val="0"/>
      <w:marTop w:val="0"/>
      <w:marBottom w:val="0"/>
      <w:divBdr>
        <w:top w:val="none" w:sz="0" w:space="0" w:color="auto"/>
        <w:left w:val="none" w:sz="0" w:space="0" w:color="auto"/>
        <w:bottom w:val="none" w:sz="0" w:space="0" w:color="auto"/>
        <w:right w:val="none" w:sz="0" w:space="0" w:color="auto"/>
      </w:divBdr>
      <w:divsChild>
        <w:div w:id="2125268450">
          <w:marLeft w:val="0"/>
          <w:marRight w:val="0"/>
          <w:marTop w:val="0"/>
          <w:marBottom w:val="0"/>
          <w:divBdr>
            <w:top w:val="none" w:sz="0" w:space="0" w:color="auto"/>
            <w:left w:val="none" w:sz="0" w:space="0" w:color="auto"/>
            <w:bottom w:val="none" w:sz="0" w:space="0" w:color="auto"/>
            <w:right w:val="none" w:sz="0" w:space="0" w:color="auto"/>
          </w:divBdr>
          <w:divsChild>
            <w:div w:id="1047532628">
              <w:marLeft w:val="0"/>
              <w:marRight w:val="0"/>
              <w:marTop w:val="0"/>
              <w:marBottom w:val="0"/>
              <w:divBdr>
                <w:top w:val="none" w:sz="0" w:space="0" w:color="auto"/>
                <w:left w:val="none" w:sz="0" w:space="0" w:color="auto"/>
                <w:bottom w:val="none" w:sz="0" w:space="0" w:color="auto"/>
                <w:right w:val="none" w:sz="0" w:space="0" w:color="auto"/>
              </w:divBdr>
            </w:div>
            <w:div w:id="1793018104">
              <w:marLeft w:val="0"/>
              <w:marRight w:val="0"/>
              <w:marTop w:val="0"/>
              <w:marBottom w:val="0"/>
              <w:divBdr>
                <w:top w:val="none" w:sz="0" w:space="0" w:color="auto"/>
                <w:left w:val="none" w:sz="0" w:space="0" w:color="auto"/>
                <w:bottom w:val="none" w:sz="0" w:space="0" w:color="auto"/>
                <w:right w:val="none" w:sz="0" w:space="0" w:color="auto"/>
              </w:divBdr>
            </w:div>
            <w:div w:id="1649549039">
              <w:marLeft w:val="0"/>
              <w:marRight w:val="0"/>
              <w:marTop w:val="0"/>
              <w:marBottom w:val="0"/>
              <w:divBdr>
                <w:top w:val="none" w:sz="0" w:space="0" w:color="auto"/>
                <w:left w:val="none" w:sz="0" w:space="0" w:color="auto"/>
                <w:bottom w:val="none" w:sz="0" w:space="0" w:color="auto"/>
                <w:right w:val="none" w:sz="0" w:space="0" w:color="auto"/>
              </w:divBdr>
            </w:div>
            <w:div w:id="1310548412">
              <w:marLeft w:val="0"/>
              <w:marRight w:val="0"/>
              <w:marTop w:val="0"/>
              <w:marBottom w:val="0"/>
              <w:divBdr>
                <w:top w:val="none" w:sz="0" w:space="0" w:color="auto"/>
                <w:left w:val="none" w:sz="0" w:space="0" w:color="auto"/>
                <w:bottom w:val="none" w:sz="0" w:space="0" w:color="auto"/>
                <w:right w:val="none" w:sz="0" w:space="0" w:color="auto"/>
              </w:divBdr>
            </w:div>
            <w:div w:id="336730214">
              <w:marLeft w:val="0"/>
              <w:marRight w:val="0"/>
              <w:marTop w:val="0"/>
              <w:marBottom w:val="0"/>
              <w:divBdr>
                <w:top w:val="none" w:sz="0" w:space="0" w:color="auto"/>
                <w:left w:val="none" w:sz="0" w:space="0" w:color="auto"/>
                <w:bottom w:val="none" w:sz="0" w:space="0" w:color="auto"/>
                <w:right w:val="none" w:sz="0" w:space="0" w:color="auto"/>
              </w:divBdr>
            </w:div>
            <w:div w:id="262616779">
              <w:marLeft w:val="0"/>
              <w:marRight w:val="0"/>
              <w:marTop w:val="0"/>
              <w:marBottom w:val="0"/>
              <w:divBdr>
                <w:top w:val="none" w:sz="0" w:space="0" w:color="auto"/>
                <w:left w:val="none" w:sz="0" w:space="0" w:color="auto"/>
                <w:bottom w:val="none" w:sz="0" w:space="0" w:color="auto"/>
                <w:right w:val="none" w:sz="0" w:space="0" w:color="auto"/>
              </w:divBdr>
            </w:div>
            <w:div w:id="490489623">
              <w:marLeft w:val="0"/>
              <w:marRight w:val="0"/>
              <w:marTop w:val="0"/>
              <w:marBottom w:val="0"/>
              <w:divBdr>
                <w:top w:val="none" w:sz="0" w:space="0" w:color="auto"/>
                <w:left w:val="none" w:sz="0" w:space="0" w:color="auto"/>
                <w:bottom w:val="none" w:sz="0" w:space="0" w:color="auto"/>
                <w:right w:val="none" w:sz="0" w:space="0" w:color="auto"/>
              </w:divBdr>
            </w:div>
            <w:div w:id="1781879618">
              <w:marLeft w:val="0"/>
              <w:marRight w:val="0"/>
              <w:marTop w:val="0"/>
              <w:marBottom w:val="0"/>
              <w:divBdr>
                <w:top w:val="none" w:sz="0" w:space="0" w:color="auto"/>
                <w:left w:val="none" w:sz="0" w:space="0" w:color="auto"/>
                <w:bottom w:val="none" w:sz="0" w:space="0" w:color="auto"/>
                <w:right w:val="none" w:sz="0" w:space="0" w:color="auto"/>
              </w:divBdr>
            </w:div>
            <w:div w:id="573589677">
              <w:marLeft w:val="0"/>
              <w:marRight w:val="0"/>
              <w:marTop w:val="0"/>
              <w:marBottom w:val="0"/>
              <w:divBdr>
                <w:top w:val="none" w:sz="0" w:space="0" w:color="auto"/>
                <w:left w:val="none" w:sz="0" w:space="0" w:color="auto"/>
                <w:bottom w:val="none" w:sz="0" w:space="0" w:color="auto"/>
                <w:right w:val="none" w:sz="0" w:space="0" w:color="auto"/>
              </w:divBdr>
            </w:div>
            <w:div w:id="950363129">
              <w:marLeft w:val="0"/>
              <w:marRight w:val="0"/>
              <w:marTop w:val="0"/>
              <w:marBottom w:val="0"/>
              <w:divBdr>
                <w:top w:val="none" w:sz="0" w:space="0" w:color="auto"/>
                <w:left w:val="none" w:sz="0" w:space="0" w:color="auto"/>
                <w:bottom w:val="none" w:sz="0" w:space="0" w:color="auto"/>
                <w:right w:val="none" w:sz="0" w:space="0" w:color="auto"/>
              </w:divBdr>
            </w:div>
            <w:div w:id="1579096121">
              <w:marLeft w:val="0"/>
              <w:marRight w:val="0"/>
              <w:marTop w:val="0"/>
              <w:marBottom w:val="0"/>
              <w:divBdr>
                <w:top w:val="none" w:sz="0" w:space="0" w:color="auto"/>
                <w:left w:val="none" w:sz="0" w:space="0" w:color="auto"/>
                <w:bottom w:val="none" w:sz="0" w:space="0" w:color="auto"/>
                <w:right w:val="none" w:sz="0" w:space="0" w:color="auto"/>
              </w:divBdr>
            </w:div>
            <w:div w:id="1354259431">
              <w:marLeft w:val="0"/>
              <w:marRight w:val="0"/>
              <w:marTop w:val="0"/>
              <w:marBottom w:val="0"/>
              <w:divBdr>
                <w:top w:val="none" w:sz="0" w:space="0" w:color="auto"/>
                <w:left w:val="none" w:sz="0" w:space="0" w:color="auto"/>
                <w:bottom w:val="none" w:sz="0" w:space="0" w:color="auto"/>
                <w:right w:val="none" w:sz="0" w:space="0" w:color="auto"/>
              </w:divBdr>
            </w:div>
            <w:div w:id="1455250122">
              <w:marLeft w:val="0"/>
              <w:marRight w:val="0"/>
              <w:marTop w:val="0"/>
              <w:marBottom w:val="0"/>
              <w:divBdr>
                <w:top w:val="none" w:sz="0" w:space="0" w:color="auto"/>
                <w:left w:val="none" w:sz="0" w:space="0" w:color="auto"/>
                <w:bottom w:val="none" w:sz="0" w:space="0" w:color="auto"/>
                <w:right w:val="none" w:sz="0" w:space="0" w:color="auto"/>
              </w:divBdr>
            </w:div>
            <w:div w:id="313417681">
              <w:marLeft w:val="0"/>
              <w:marRight w:val="0"/>
              <w:marTop w:val="0"/>
              <w:marBottom w:val="0"/>
              <w:divBdr>
                <w:top w:val="none" w:sz="0" w:space="0" w:color="auto"/>
                <w:left w:val="none" w:sz="0" w:space="0" w:color="auto"/>
                <w:bottom w:val="none" w:sz="0" w:space="0" w:color="auto"/>
                <w:right w:val="none" w:sz="0" w:space="0" w:color="auto"/>
              </w:divBdr>
            </w:div>
            <w:div w:id="2100981054">
              <w:marLeft w:val="0"/>
              <w:marRight w:val="0"/>
              <w:marTop w:val="0"/>
              <w:marBottom w:val="0"/>
              <w:divBdr>
                <w:top w:val="none" w:sz="0" w:space="0" w:color="auto"/>
                <w:left w:val="none" w:sz="0" w:space="0" w:color="auto"/>
                <w:bottom w:val="none" w:sz="0" w:space="0" w:color="auto"/>
                <w:right w:val="none" w:sz="0" w:space="0" w:color="auto"/>
              </w:divBdr>
            </w:div>
            <w:div w:id="305403279">
              <w:marLeft w:val="0"/>
              <w:marRight w:val="0"/>
              <w:marTop w:val="0"/>
              <w:marBottom w:val="0"/>
              <w:divBdr>
                <w:top w:val="none" w:sz="0" w:space="0" w:color="auto"/>
                <w:left w:val="none" w:sz="0" w:space="0" w:color="auto"/>
                <w:bottom w:val="none" w:sz="0" w:space="0" w:color="auto"/>
                <w:right w:val="none" w:sz="0" w:space="0" w:color="auto"/>
              </w:divBdr>
            </w:div>
            <w:div w:id="250506888">
              <w:marLeft w:val="0"/>
              <w:marRight w:val="0"/>
              <w:marTop w:val="0"/>
              <w:marBottom w:val="0"/>
              <w:divBdr>
                <w:top w:val="none" w:sz="0" w:space="0" w:color="auto"/>
                <w:left w:val="none" w:sz="0" w:space="0" w:color="auto"/>
                <w:bottom w:val="none" w:sz="0" w:space="0" w:color="auto"/>
                <w:right w:val="none" w:sz="0" w:space="0" w:color="auto"/>
              </w:divBdr>
            </w:div>
            <w:div w:id="113642276">
              <w:marLeft w:val="0"/>
              <w:marRight w:val="0"/>
              <w:marTop w:val="0"/>
              <w:marBottom w:val="0"/>
              <w:divBdr>
                <w:top w:val="none" w:sz="0" w:space="0" w:color="auto"/>
                <w:left w:val="none" w:sz="0" w:space="0" w:color="auto"/>
                <w:bottom w:val="none" w:sz="0" w:space="0" w:color="auto"/>
                <w:right w:val="none" w:sz="0" w:space="0" w:color="auto"/>
              </w:divBdr>
            </w:div>
            <w:div w:id="1546717583">
              <w:marLeft w:val="0"/>
              <w:marRight w:val="0"/>
              <w:marTop w:val="0"/>
              <w:marBottom w:val="0"/>
              <w:divBdr>
                <w:top w:val="none" w:sz="0" w:space="0" w:color="auto"/>
                <w:left w:val="none" w:sz="0" w:space="0" w:color="auto"/>
                <w:bottom w:val="none" w:sz="0" w:space="0" w:color="auto"/>
                <w:right w:val="none" w:sz="0" w:space="0" w:color="auto"/>
              </w:divBdr>
            </w:div>
            <w:div w:id="741372367">
              <w:marLeft w:val="0"/>
              <w:marRight w:val="0"/>
              <w:marTop w:val="0"/>
              <w:marBottom w:val="0"/>
              <w:divBdr>
                <w:top w:val="none" w:sz="0" w:space="0" w:color="auto"/>
                <w:left w:val="none" w:sz="0" w:space="0" w:color="auto"/>
                <w:bottom w:val="none" w:sz="0" w:space="0" w:color="auto"/>
                <w:right w:val="none" w:sz="0" w:space="0" w:color="auto"/>
              </w:divBdr>
            </w:div>
            <w:div w:id="1302425869">
              <w:marLeft w:val="0"/>
              <w:marRight w:val="0"/>
              <w:marTop w:val="0"/>
              <w:marBottom w:val="0"/>
              <w:divBdr>
                <w:top w:val="none" w:sz="0" w:space="0" w:color="auto"/>
                <w:left w:val="none" w:sz="0" w:space="0" w:color="auto"/>
                <w:bottom w:val="none" w:sz="0" w:space="0" w:color="auto"/>
                <w:right w:val="none" w:sz="0" w:space="0" w:color="auto"/>
              </w:divBdr>
            </w:div>
            <w:div w:id="925915240">
              <w:marLeft w:val="0"/>
              <w:marRight w:val="0"/>
              <w:marTop w:val="0"/>
              <w:marBottom w:val="0"/>
              <w:divBdr>
                <w:top w:val="none" w:sz="0" w:space="0" w:color="auto"/>
                <w:left w:val="none" w:sz="0" w:space="0" w:color="auto"/>
                <w:bottom w:val="none" w:sz="0" w:space="0" w:color="auto"/>
                <w:right w:val="none" w:sz="0" w:space="0" w:color="auto"/>
              </w:divBdr>
            </w:div>
            <w:div w:id="741222628">
              <w:marLeft w:val="0"/>
              <w:marRight w:val="0"/>
              <w:marTop w:val="0"/>
              <w:marBottom w:val="0"/>
              <w:divBdr>
                <w:top w:val="none" w:sz="0" w:space="0" w:color="auto"/>
                <w:left w:val="none" w:sz="0" w:space="0" w:color="auto"/>
                <w:bottom w:val="none" w:sz="0" w:space="0" w:color="auto"/>
                <w:right w:val="none" w:sz="0" w:space="0" w:color="auto"/>
              </w:divBdr>
            </w:div>
            <w:div w:id="1325546713">
              <w:marLeft w:val="0"/>
              <w:marRight w:val="0"/>
              <w:marTop w:val="0"/>
              <w:marBottom w:val="0"/>
              <w:divBdr>
                <w:top w:val="none" w:sz="0" w:space="0" w:color="auto"/>
                <w:left w:val="none" w:sz="0" w:space="0" w:color="auto"/>
                <w:bottom w:val="none" w:sz="0" w:space="0" w:color="auto"/>
                <w:right w:val="none" w:sz="0" w:space="0" w:color="auto"/>
              </w:divBdr>
            </w:div>
            <w:div w:id="1579754313">
              <w:marLeft w:val="0"/>
              <w:marRight w:val="0"/>
              <w:marTop w:val="0"/>
              <w:marBottom w:val="0"/>
              <w:divBdr>
                <w:top w:val="none" w:sz="0" w:space="0" w:color="auto"/>
                <w:left w:val="none" w:sz="0" w:space="0" w:color="auto"/>
                <w:bottom w:val="none" w:sz="0" w:space="0" w:color="auto"/>
                <w:right w:val="none" w:sz="0" w:space="0" w:color="auto"/>
              </w:divBdr>
            </w:div>
            <w:div w:id="730539353">
              <w:marLeft w:val="0"/>
              <w:marRight w:val="0"/>
              <w:marTop w:val="0"/>
              <w:marBottom w:val="0"/>
              <w:divBdr>
                <w:top w:val="none" w:sz="0" w:space="0" w:color="auto"/>
                <w:left w:val="none" w:sz="0" w:space="0" w:color="auto"/>
                <w:bottom w:val="none" w:sz="0" w:space="0" w:color="auto"/>
                <w:right w:val="none" w:sz="0" w:space="0" w:color="auto"/>
              </w:divBdr>
            </w:div>
            <w:div w:id="1782071232">
              <w:marLeft w:val="0"/>
              <w:marRight w:val="0"/>
              <w:marTop w:val="0"/>
              <w:marBottom w:val="0"/>
              <w:divBdr>
                <w:top w:val="none" w:sz="0" w:space="0" w:color="auto"/>
                <w:left w:val="none" w:sz="0" w:space="0" w:color="auto"/>
                <w:bottom w:val="none" w:sz="0" w:space="0" w:color="auto"/>
                <w:right w:val="none" w:sz="0" w:space="0" w:color="auto"/>
              </w:divBdr>
            </w:div>
            <w:div w:id="1192690837">
              <w:marLeft w:val="0"/>
              <w:marRight w:val="0"/>
              <w:marTop w:val="0"/>
              <w:marBottom w:val="0"/>
              <w:divBdr>
                <w:top w:val="none" w:sz="0" w:space="0" w:color="auto"/>
                <w:left w:val="none" w:sz="0" w:space="0" w:color="auto"/>
                <w:bottom w:val="none" w:sz="0" w:space="0" w:color="auto"/>
                <w:right w:val="none" w:sz="0" w:space="0" w:color="auto"/>
              </w:divBdr>
            </w:div>
            <w:div w:id="1478765334">
              <w:marLeft w:val="0"/>
              <w:marRight w:val="0"/>
              <w:marTop w:val="0"/>
              <w:marBottom w:val="0"/>
              <w:divBdr>
                <w:top w:val="none" w:sz="0" w:space="0" w:color="auto"/>
                <w:left w:val="none" w:sz="0" w:space="0" w:color="auto"/>
                <w:bottom w:val="none" w:sz="0" w:space="0" w:color="auto"/>
                <w:right w:val="none" w:sz="0" w:space="0" w:color="auto"/>
              </w:divBdr>
            </w:div>
            <w:div w:id="170881300">
              <w:marLeft w:val="0"/>
              <w:marRight w:val="0"/>
              <w:marTop w:val="0"/>
              <w:marBottom w:val="0"/>
              <w:divBdr>
                <w:top w:val="none" w:sz="0" w:space="0" w:color="auto"/>
                <w:left w:val="none" w:sz="0" w:space="0" w:color="auto"/>
                <w:bottom w:val="none" w:sz="0" w:space="0" w:color="auto"/>
                <w:right w:val="none" w:sz="0" w:space="0" w:color="auto"/>
              </w:divBdr>
            </w:div>
            <w:div w:id="717707876">
              <w:marLeft w:val="0"/>
              <w:marRight w:val="0"/>
              <w:marTop w:val="0"/>
              <w:marBottom w:val="0"/>
              <w:divBdr>
                <w:top w:val="none" w:sz="0" w:space="0" w:color="auto"/>
                <w:left w:val="none" w:sz="0" w:space="0" w:color="auto"/>
                <w:bottom w:val="none" w:sz="0" w:space="0" w:color="auto"/>
                <w:right w:val="none" w:sz="0" w:space="0" w:color="auto"/>
              </w:divBdr>
            </w:div>
            <w:div w:id="1275988633">
              <w:marLeft w:val="0"/>
              <w:marRight w:val="0"/>
              <w:marTop w:val="0"/>
              <w:marBottom w:val="0"/>
              <w:divBdr>
                <w:top w:val="none" w:sz="0" w:space="0" w:color="auto"/>
                <w:left w:val="none" w:sz="0" w:space="0" w:color="auto"/>
                <w:bottom w:val="none" w:sz="0" w:space="0" w:color="auto"/>
                <w:right w:val="none" w:sz="0" w:space="0" w:color="auto"/>
              </w:divBdr>
            </w:div>
            <w:div w:id="587082285">
              <w:marLeft w:val="0"/>
              <w:marRight w:val="0"/>
              <w:marTop w:val="0"/>
              <w:marBottom w:val="0"/>
              <w:divBdr>
                <w:top w:val="none" w:sz="0" w:space="0" w:color="auto"/>
                <w:left w:val="none" w:sz="0" w:space="0" w:color="auto"/>
                <w:bottom w:val="none" w:sz="0" w:space="0" w:color="auto"/>
                <w:right w:val="none" w:sz="0" w:space="0" w:color="auto"/>
              </w:divBdr>
            </w:div>
            <w:div w:id="380327761">
              <w:marLeft w:val="0"/>
              <w:marRight w:val="0"/>
              <w:marTop w:val="0"/>
              <w:marBottom w:val="0"/>
              <w:divBdr>
                <w:top w:val="none" w:sz="0" w:space="0" w:color="auto"/>
                <w:left w:val="none" w:sz="0" w:space="0" w:color="auto"/>
                <w:bottom w:val="none" w:sz="0" w:space="0" w:color="auto"/>
                <w:right w:val="none" w:sz="0" w:space="0" w:color="auto"/>
              </w:divBdr>
            </w:div>
            <w:div w:id="1541042693">
              <w:marLeft w:val="0"/>
              <w:marRight w:val="0"/>
              <w:marTop w:val="0"/>
              <w:marBottom w:val="0"/>
              <w:divBdr>
                <w:top w:val="none" w:sz="0" w:space="0" w:color="auto"/>
                <w:left w:val="none" w:sz="0" w:space="0" w:color="auto"/>
                <w:bottom w:val="none" w:sz="0" w:space="0" w:color="auto"/>
                <w:right w:val="none" w:sz="0" w:space="0" w:color="auto"/>
              </w:divBdr>
            </w:div>
            <w:div w:id="1340811585">
              <w:marLeft w:val="0"/>
              <w:marRight w:val="0"/>
              <w:marTop w:val="0"/>
              <w:marBottom w:val="0"/>
              <w:divBdr>
                <w:top w:val="none" w:sz="0" w:space="0" w:color="auto"/>
                <w:left w:val="none" w:sz="0" w:space="0" w:color="auto"/>
                <w:bottom w:val="none" w:sz="0" w:space="0" w:color="auto"/>
                <w:right w:val="none" w:sz="0" w:space="0" w:color="auto"/>
              </w:divBdr>
            </w:div>
            <w:div w:id="1218250272">
              <w:marLeft w:val="0"/>
              <w:marRight w:val="0"/>
              <w:marTop w:val="0"/>
              <w:marBottom w:val="0"/>
              <w:divBdr>
                <w:top w:val="none" w:sz="0" w:space="0" w:color="auto"/>
                <w:left w:val="none" w:sz="0" w:space="0" w:color="auto"/>
                <w:bottom w:val="none" w:sz="0" w:space="0" w:color="auto"/>
                <w:right w:val="none" w:sz="0" w:space="0" w:color="auto"/>
              </w:divBdr>
            </w:div>
            <w:div w:id="71318412">
              <w:marLeft w:val="0"/>
              <w:marRight w:val="0"/>
              <w:marTop w:val="0"/>
              <w:marBottom w:val="0"/>
              <w:divBdr>
                <w:top w:val="none" w:sz="0" w:space="0" w:color="auto"/>
                <w:left w:val="none" w:sz="0" w:space="0" w:color="auto"/>
                <w:bottom w:val="none" w:sz="0" w:space="0" w:color="auto"/>
                <w:right w:val="none" w:sz="0" w:space="0" w:color="auto"/>
              </w:divBdr>
            </w:div>
            <w:div w:id="2128311217">
              <w:marLeft w:val="0"/>
              <w:marRight w:val="0"/>
              <w:marTop w:val="0"/>
              <w:marBottom w:val="0"/>
              <w:divBdr>
                <w:top w:val="none" w:sz="0" w:space="0" w:color="auto"/>
                <w:left w:val="none" w:sz="0" w:space="0" w:color="auto"/>
                <w:bottom w:val="none" w:sz="0" w:space="0" w:color="auto"/>
                <w:right w:val="none" w:sz="0" w:space="0" w:color="auto"/>
              </w:divBdr>
            </w:div>
            <w:div w:id="1816675046">
              <w:marLeft w:val="0"/>
              <w:marRight w:val="0"/>
              <w:marTop w:val="0"/>
              <w:marBottom w:val="0"/>
              <w:divBdr>
                <w:top w:val="none" w:sz="0" w:space="0" w:color="auto"/>
                <w:left w:val="none" w:sz="0" w:space="0" w:color="auto"/>
                <w:bottom w:val="none" w:sz="0" w:space="0" w:color="auto"/>
                <w:right w:val="none" w:sz="0" w:space="0" w:color="auto"/>
              </w:divBdr>
            </w:div>
            <w:div w:id="530722897">
              <w:marLeft w:val="0"/>
              <w:marRight w:val="0"/>
              <w:marTop w:val="0"/>
              <w:marBottom w:val="0"/>
              <w:divBdr>
                <w:top w:val="none" w:sz="0" w:space="0" w:color="auto"/>
                <w:left w:val="none" w:sz="0" w:space="0" w:color="auto"/>
                <w:bottom w:val="none" w:sz="0" w:space="0" w:color="auto"/>
                <w:right w:val="none" w:sz="0" w:space="0" w:color="auto"/>
              </w:divBdr>
            </w:div>
            <w:div w:id="474833454">
              <w:marLeft w:val="0"/>
              <w:marRight w:val="0"/>
              <w:marTop w:val="0"/>
              <w:marBottom w:val="0"/>
              <w:divBdr>
                <w:top w:val="none" w:sz="0" w:space="0" w:color="auto"/>
                <w:left w:val="none" w:sz="0" w:space="0" w:color="auto"/>
                <w:bottom w:val="none" w:sz="0" w:space="0" w:color="auto"/>
                <w:right w:val="none" w:sz="0" w:space="0" w:color="auto"/>
              </w:divBdr>
            </w:div>
            <w:div w:id="687828003">
              <w:marLeft w:val="0"/>
              <w:marRight w:val="0"/>
              <w:marTop w:val="0"/>
              <w:marBottom w:val="0"/>
              <w:divBdr>
                <w:top w:val="none" w:sz="0" w:space="0" w:color="auto"/>
                <w:left w:val="none" w:sz="0" w:space="0" w:color="auto"/>
                <w:bottom w:val="none" w:sz="0" w:space="0" w:color="auto"/>
                <w:right w:val="none" w:sz="0" w:space="0" w:color="auto"/>
              </w:divBdr>
            </w:div>
            <w:div w:id="784152179">
              <w:marLeft w:val="0"/>
              <w:marRight w:val="0"/>
              <w:marTop w:val="0"/>
              <w:marBottom w:val="0"/>
              <w:divBdr>
                <w:top w:val="none" w:sz="0" w:space="0" w:color="auto"/>
                <w:left w:val="none" w:sz="0" w:space="0" w:color="auto"/>
                <w:bottom w:val="none" w:sz="0" w:space="0" w:color="auto"/>
                <w:right w:val="none" w:sz="0" w:space="0" w:color="auto"/>
              </w:divBdr>
            </w:div>
            <w:div w:id="1626695689">
              <w:marLeft w:val="0"/>
              <w:marRight w:val="0"/>
              <w:marTop w:val="0"/>
              <w:marBottom w:val="0"/>
              <w:divBdr>
                <w:top w:val="none" w:sz="0" w:space="0" w:color="auto"/>
                <w:left w:val="none" w:sz="0" w:space="0" w:color="auto"/>
                <w:bottom w:val="none" w:sz="0" w:space="0" w:color="auto"/>
                <w:right w:val="none" w:sz="0" w:space="0" w:color="auto"/>
              </w:divBdr>
            </w:div>
            <w:div w:id="1299847239">
              <w:marLeft w:val="0"/>
              <w:marRight w:val="0"/>
              <w:marTop w:val="0"/>
              <w:marBottom w:val="0"/>
              <w:divBdr>
                <w:top w:val="none" w:sz="0" w:space="0" w:color="auto"/>
                <w:left w:val="none" w:sz="0" w:space="0" w:color="auto"/>
                <w:bottom w:val="none" w:sz="0" w:space="0" w:color="auto"/>
                <w:right w:val="none" w:sz="0" w:space="0" w:color="auto"/>
              </w:divBdr>
            </w:div>
            <w:div w:id="1492674319">
              <w:marLeft w:val="0"/>
              <w:marRight w:val="0"/>
              <w:marTop w:val="0"/>
              <w:marBottom w:val="0"/>
              <w:divBdr>
                <w:top w:val="none" w:sz="0" w:space="0" w:color="auto"/>
                <w:left w:val="none" w:sz="0" w:space="0" w:color="auto"/>
                <w:bottom w:val="none" w:sz="0" w:space="0" w:color="auto"/>
                <w:right w:val="none" w:sz="0" w:space="0" w:color="auto"/>
              </w:divBdr>
            </w:div>
            <w:div w:id="1657801564">
              <w:marLeft w:val="0"/>
              <w:marRight w:val="0"/>
              <w:marTop w:val="0"/>
              <w:marBottom w:val="0"/>
              <w:divBdr>
                <w:top w:val="none" w:sz="0" w:space="0" w:color="auto"/>
                <w:left w:val="none" w:sz="0" w:space="0" w:color="auto"/>
                <w:bottom w:val="none" w:sz="0" w:space="0" w:color="auto"/>
                <w:right w:val="none" w:sz="0" w:space="0" w:color="auto"/>
              </w:divBdr>
            </w:div>
            <w:div w:id="1151364352">
              <w:marLeft w:val="0"/>
              <w:marRight w:val="0"/>
              <w:marTop w:val="0"/>
              <w:marBottom w:val="0"/>
              <w:divBdr>
                <w:top w:val="none" w:sz="0" w:space="0" w:color="auto"/>
                <w:left w:val="none" w:sz="0" w:space="0" w:color="auto"/>
                <w:bottom w:val="none" w:sz="0" w:space="0" w:color="auto"/>
                <w:right w:val="none" w:sz="0" w:space="0" w:color="auto"/>
              </w:divBdr>
            </w:div>
            <w:div w:id="1073433126">
              <w:marLeft w:val="0"/>
              <w:marRight w:val="0"/>
              <w:marTop w:val="0"/>
              <w:marBottom w:val="0"/>
              <w:divBdr>
                <w:top w:val="none" w:sz="0" w:space="0" w:color="auto"/>
                <w:left w:val="none" w:sz="0" w:space="0" w:color="auto"/>
                <w:bottom w:val="none" w:sz="0" w:space="0" w:color="auto"/>
                <w:right w:val="none" w:sz="0" w:space="0" w:color="auto"/>
              </w:divBdr>
            </w:div>
            <w:div w:id="906692786">
              <w:marLeft w:val="0"/>
              <w:marRight w:val="0"/>
              <w:marTop w:val="0"/>
              <w:marBottom w:val="0"/>
              <w:divBdr>
                <w:top w:val="none" w:sz="0" w:space="0" w:color="auto"/>
                <w:left w:val="none" w:sz="0" w:space="0" w:color="auto"/>
                <w:bottom w:val="none" w:sz="0" w:space="0" w:color="auto"/>
                <w:right w:val="none" w:sz="0" w:space="0" w:color="auto"/>
              </w:divBdr>
            </w:div>
            <w:div w:id="499777723">
              <w:marLeft w:val="0"/>
              <w:marRight w:val="0"/>
              <w:marTop w:val="0"/>
              <w:marBottom w:val="0"/>
              <w:divBdr>
                <w:top w:val="none" w:sz="0" w:space="0" w:color="auto"/>
                <w:left w:val="none" w:sz="0" w:space="0" w:color="auto"/>
                <w:bottom w:val="none" w:sz="0" w:space="0" w:color="auto"/>
                <w:right w:val="none" w:sz="0" w:space="0" w:color="auto"/>
              </w:divBdr>
            </w:div>
            <w:div w:id="252327749">
              <w:marLeft w:val="0"/>
              <w:marRight w:val="0"/>
              <w:marTop w:val="0"/>
              <w:marBottom w:val="0"/>
              <w:divBdr>
                <w:top w:val="none" w:sz="0" w:space="0" w:color="auto"/>
                <w:left w:val="none" w:sz="0" w:space="0" w:color="auto"/>
                <w:bottom w:val="none" w:sz="0" w:space="0" w:color="auto"/>
                <w:right w:val="none" w:sz="0" w:space="0" w:color="auto"/>
              </w:divBdr>
            </w:div>
            <w:div w:id="1888108166">
              <w:marLeft w:val="0"/>
              <w:marRight w:val="0"/>
              <w:marTop w:val="0"/>
              <w:marBottom w:val="0"/>
              <w:divBdr>
                <w:top w:val="none" w:sz="0" w:space="0" w:color="auto"/>
                <w:left w:val="none" w:sz="0" w:space="0" w:color="auto"/>
                <w:bottom w:val="none" w:sz="0" w:space="0" w:color="auto"/>
                <w:right w:val="none" w:sz="0" w:space="0" w:color="auto"/>
              </w:divBdr>
            </w:div>
            <w:div w:id="713964439">
              <w:marLeft w:val="0"/>
              <w:marRight w:val="0"/>
              <w:marTop w:val="0"/>
              <w:marBottom w:val="0"/>
              <w:divBdr>
                <w:top w:val="none" w:sz="0" w:space="0" w:color="auto"/>
                <w:left w:val="none" w:sz="0" w:space="0" w:color="auto"/>
                <w:bottom w:val="none" w:sz="0" w:space="0" w:color="auto"/>
                <w:right w:val="none" w:sz="0" w:space="0" w:color="auto"/>
              </w:divBdr>
            </w:div>
            <w:div w:id="818183787">
              <w:marLeft w:val="0"/>
              <w:marRight w:val="0"/>
              <w:marTop w:val="0"/>
              <w:marBottom w:val="0"/>
              <w:divBdr>
                <w:top w:val="none" w:sz="0" w:space="0" w:color="auto"/>
                <w:left w:val="none" w:sz="0" w:space="0" w:color="auto"/>
                <w:bottom w:val="none" w:sz="0" w:space="0" w:color="auto"/>
                <w:right w:val="none" w:sz="0" w:space="0" w:color="auto"/>
              </w:divBdr>
            </w:div>
            <w:div w:id="249118474">
              <w:marLeft w:val="0"/>
              <w:marRight w:val="0"/>
              <w:marTop w:val="0"/>
              <w:marBottom w:val="0"/>
              <w:divBdr>
                <w:top w:val="none" w:sz="0" w:space="0" w:color="auto"/>
                <w:left w:val="none" w:sz="0" w:space="0" w:color="auto"/>
                <w:bottom w:val="none" w:sz="0" w:space="0" w:color="auto"/>
                <w:right w:val="none" w:sz="0" w:space="0" w:color="auto"/>
              </w:divBdr>
            </w:div>
            <w:div w:id="197593331">
              <w:marLeft w:val="0"/>
              <w:marRight w:val="0"/>
              <w:marTop w:val="0"/>
              <w:marBottom w:val="0"/>
              <w:divBdr>
                <w:top w:val="none" w:sz="0" w:space="0" w:color="auto"/>
                <w:left w:val="none" w:sz="0" w:space="0" w:color="auto"/>
                <w:bottom w:val="none" w:sz="0" w:space="0" w:color="auto"/>
                <w:right w:val="none" w:sz="0" w:space="0" w:color="auto"/>
              </w:divBdr>
            </w:div>
            <w:div w:id="187264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4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LuisRomeroLares/Proyecto_CG_Equipo8.git"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microsoft.com/office/2011/relationships/people" Target="people.xml"/><Relationship Id="rId5" Type="http://schemas.openxmlformats.org/officeDocument/2006/relationships/numbering" Target="numbering.xml"/><Relationship Id="rId15" Type="http://schemas.openxmlformats.org/officeDocument/2006/relationships/hyperlink" Target="https://www.youtube.com/watch?v=ANF1X42_ae4&amp;list=PLU8oAlHdN5BlyaPFiNQcV0xDqy0eR35aU&amp;ab_channel=pildorasinformatica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github.com/ArmandoNavarroOsorio/Proyecto_CG_Equipo8.gi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hyperlink" Target="https://www.youtube.com/watch?v=S5IUGQJdTdc&amp;ab_channel=campusMVP.es" TargetMode="External"/><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3F672D4130AA844B627CB9AD28846CF" ma:contentTypeVersion="2" ma:contentTypeDescription="Create a new document." ma:contentTypeScope="" ma:versionID="06dd6be2b49baa5595bfc37feec281ed">
  <xsd:schema xmlns:xsd="http://www.w3.org/2001/XMLSchema" xmlns:xs="http://www.w3.org/2001/XMLSchema" xmlns:p="http://schemas.microsoft.com/office/2006/metadata/properties" xmlns:ns3="5c867d36-ce11-4733-b30d-e00487e18e9a" targetNamespace="http://schemas.microsoft.com/office/2006/metadata/properties" ma:root="true" ma:fieldsID="a12dca8ebf57763968a3feeb0e9c0f55" ns3:_="">
    <xsd:import namespace="5c867d36-ce11-4733-b30d-e00487e18e9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867d36-ce11-4733-b30d-e00487e18e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F15F6E9-08F1-44D0-8D03-6CEB6735E196}">
  <ds:schemaRefs>
    <ds:schemaRef ds:uri="http://schemas.openxmlformats.org/officeDocument/2006/bibliography"/>
  </ds:schemaRefs>
</ds:datastoreItem>
</file>

<file path=customXml/itemProps2.xml><?xml version="1.0" encoding="utf-8"?>
<ds:datastoreItem xmlns:ds="http://schemas.openxmlformats.org/officeDocument/2006/customXml" ds:itemID="{569490B3-D3E8-4E86-BD26-40E41739B0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867d36-ce11-4733-b30d-e00487e18e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7200C45-8E08-47D7-BFE2-DEB5E3C2D635}">
  <ds:schemaRefs>
    <ds:schemaRef ds:uri="http://schemas.microsoft.com/sharepoint/v3/contenttype/forms"/>
  </ds:schemaRefs>
</ds:datastoreItem>
</file>

<file path=customXml/itemProps4.xml><?xml version="1.0" encoding="utf-8"?>
<ds:datastoreItem xmlns:ds="http://schemas.openxmlformats.org/officeDocument/2006/customXml" ds:itemID="{4CB705DC-787F-45E2-91C5-82FA9E04F07B}">
  <ds:schemaRefs>
    <ds:schemaRef ds:uri="http://schemas.microsoft.com/office/2006/documentManagement/types"/>
    <ds:schemaRef ds:uri="http://schemas.microsoft.com/office/2006/metadata/properties"/>
    <ds:schemaRef ds:uri="http://purl.org/dc/dcmitype/"/>
    <ds:schemaRef ds:uri="http://purl.org/dc/elements/1.1/"/>
    <ds:schemaRef ds:uri="http://www.w3.org/XML/1998/namespace"/>
    <ds:schemaRef ds:uri="http://schemas.openxmlformats.org/package/2006/metadata/core-properties"/>
    <ds:schemaRef ds:uri="http://purl.org/dc/terms/"/>
    <ds:schemaRef ds:uri="http://schemas.microsoft.com/office/infopath/2007/PartnerControls"/>
    <ds:schemaRef ds:uri="5c867d36-ce11-4733-b30d-e00487e18e9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1068</Words>
  <Characters>5877</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6932</CharactersWithSpaces>
  <SharedDoc>false</SharedDoc>
  <HLinks>
    <vt:vector size="24" baseType="variant">
      <vt:variant>
        <vt:i4>2686997</vt:i4>
      </vt:variant>
      <vt:variant>
        <vt:i4>9</vt:i4>
      </vt:variant>
      <vt:variant>
        <vt:i4>0</vt:i4>
      </vt:variant>
      <vt:variant>
        <vt:i4>5</vt:i4>
      </vt:variant>
      <vt:variant>
        <vt:lpwstr>https://www.youtube.com/watch?v=S5IUGQJdTdc&amp;ab_channel=campusMVP.es</vt:lpwstr>
      </vt:variant>
      <vt:variant>
        <vt:lpwstr/>
      </vt:variant>
      <vt:variant>
        <vt:i4>5111901</vt:i4>
      </vt:variant>
      <vt:variant>
        <vt:i4>6</vt:i4>
      </vt:variant>
      <vt:variant>
        <vt:i4>0</vt:i4>
      </vt:variant>
      <vt:variant>
        <vt:i4>5</vt:i4>
      </vt:variant>
      <vt:variant>
        <vt:lpwstr>https://github.com/ArmandoNavarroOsorio/Proyecto_CG_Equipo8.git</vt:lpwstr>
      </vt:variant>
      <vt:variant>
        <vt:lpwstr/>
      </vt:variant>
      <vt:variant>
        <vt:i4>262155</vt:i4>
      </vt:variant>
      <vt:variant>
        <vt:i4>3</vt:i4>
      </vt:variant>
      <vt:variant>
        <vt:i4>0</vt:i4>
      </vt:variant>
      <vt:variant>
        <vt:i4>5</vt:i4>
      </vt:variant>
      <vt:variant>
        <vt:lpwstr>https://github.com/LuisRomeroLares/Proyecto_CG_Equipo8.git</vt:lpwstr>
      </vt:variant>
      <vt:variant>
        <vt:lpwstr/>
      </vt:variant>
      <vt:variant>
        <vt:i4>6029407</vt:i4>
      </vt:variant>
      <vt:variant>
        <vt:i4>0</vt:i4>
      </vt:variant>
      <vt:variant>
        <vt:i4>0</vt:i4>
      </vt:variant>
      <vt:variant>
        <vt:i4>5</vt:i4>
      </vt:variant>
      <vt:variant>
        <vt:lpwstr>https://www.youtube.com/watch?v=ANF1X42_ae4&amp;list=PLU8oAlHdN5BlyaPFiNQcV0xDqy0eR35aU&amp;ab_channel=pildorasinformaticas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Armando Navarro Osorio</dc:creator>
  <cp:lastModifiedBy>ARMANDO NAVARRO OSORIO</cp:lastModifiedBy>
  <cp:revision>2</cp:revision>
  <dcterms:created xsi:type="dcterms:W3CDTF">2021-12-09T02:16:00Z</dcterms:created>
  <dcterms:modified xsi:type="dcterms:W3CDTF">2021-12-09T02:16:00Z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2021-11-20T00:00:00Z</vt:filetime>
  </property>
  <property fmtid="{D5CDD505-2E9C-101B-9397-08002B2CF9AE}" pid="3" name="LastSaved">
    <vt:filetime>2021-12-08T00:00:00Z</vt:filetime>
  </property>
  <property fmtid="{D5CDD505-2E9C-101B-9397-08002B2CF9AE}" pid="4" name="ContentTypeId">
    <vt:lpwstr>0x010100F3F672D4130AA844B627CB9AD28846CF</vt:lpwstr>
  </property>
</Properties>
</file>